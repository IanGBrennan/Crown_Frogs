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29F3F" w14:textId="195391E9" w:rsidR="006211A3" w:rsidRPr="008B6D7A" w:rsidRDefault="00000000" w:rsidP="008B6D7A">
      <w:pPr>
        <w:suppressLineNumbers/>
        <w:spacing w:line="360" w:lineRule="auto"/>
        <w:jc w:val="center"/>
        <w:rPr>
          <w:rFonts w:ascii="CMU Serif Roman" w:eastAsia="CMU Serif Roman" w:hAnsi="CMU Serif Roman" w:cs="CMU Serif Roman"/>
          <w:sz w:val="28"/>
          <w:szCs w:val="28"/>
        </w:rPr>
      </w:pPr>
      <w:r w:rsidRPr="008B6D7A">
        <w:rPr>
          <w:rFonts w:ascii="CMU Serif Roman" w:eastAsia="CMU Serif Roman" w:hAnsi="CMU Serif Roman" w:cs="CMU Serif Roman"/>
          <w:sz w:val="28"/>
          <w:szCs w:val="28"/>
        </w:rPr>
        <w:t>Populating a Continent:</w:t>
      </w:r>
      <w:r w:rsidR="008B6D7A" w:rsidRPr="008B6D7A">
        <w:rPr>
          <w:rFonts w:ascii="CMU Serif Roman" w:eastAsia="CMU Serif Roman" w:hAnsi="CMU Serif Roman" w:cs="CMU Serif Roman"/>
          <w:sz w:val="28"/>
          <w:szCs w:val="28"/>
        </w:rPr>
        <w:br/>
      </w:r>
      <w:r w:rsidRPr="008B6D7A">
        <w:rPr>
          <w:rFonts w:ascii="CMU Serif Roman" w:eastAsia="CMU Serif Roman" w:hAnsi="CMU Serif Roman" w:cs="CMU Serif Roman"/>
          <w:sz w:val="28"/>
          <w:szCs w:val="28"/>
        </w:rPr>
        <w:t>Phylogenomics Reveal the Timing of Australian Frog Diversification</w:t>
      </w:r>
    </w:p>
    <w:p w14:paraId="5D740AC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47CF4F49" w14:textId="77777777" w:rsidR="006211A3" w:rsidRPr="008B6D7A" w:rsidRDefault="00000000" w:rsidP="008B6D7A">
      <w:pPr>
        <w:suppressLineNumbers/>
        <w:spacing w:line="360" w:lineRule="auto"/>
        <w:rPr>
          <w:rFonts w:ascii="CMU Serif Roman" w:eastAsia="CMU Serif Roman" w:hAnsi="CMU Serif Roman" w:cs="CMU Serif Roman"/>
          <w:sz w:val="24"/>
          <w:szCs w:val="24"/>
          <w:vertAlign w:val="superscript"/>
        </w:rPr>
      </w:pPr>
      <w:r w:rsidRPr="008B6D7A">
        <w:rPr>
          <w:rFonts w:ascii="CMU Serif Roman" w:eastAsia="CMU Serif Roman" w:hAnsi="CMU Serif Roman" w:cs="CMU Serif Roman"/>
          <w:sz w:val="24"/>
          <w:szCs w:val="24"/>
        </w:rPr>
        <w:t>Ian G. Brennan</w:t>
      </w:r>
      <w:r w:rsidRPr="008B6D7A">
        <w:rPr>
          <w:rFonts w:ascii="CMU Serif Roman" w:eastAsia="CMU Serif Roman" w:hAnsi="CMU Serif Roman" w:cs="CMU Serif Roman"/>
          <w:sz w:val="24"/>
          <w:szCs w:val="24"/>
          <w:vertAlign w:val="superscript"/>
        </w:rPr>
        <w:t>1,2,</w:t>
      </w:r>
      <w:r w:rsidRPr="008B6D7A">
        <w:rPr>
          <w:rFonts w:ascii="CMU Serif Roman" w:eastAsia="CMU Serif Roman" w:hAnsi="CMU Serif Roman" w:cs="CMU Serif Roman"/>
          <w:sz w:val="24"/>
          <w:szCs w:val="24"/>
        </w:rPr>
        <w:t>*, Alan R.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Emily Moriarty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Conrad J. Hoskin</w:t>
      </w: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br/>
        <w:t>Stephen C. Donnellan</w:t>
      </w:r>
      <w:r w:rsidRPr="008B6D7A">
        <w:rPr>
          <w:rFonts w:ascii="CMU Serif Roman" w:eastAsia="CMU Serif Roman" w:hAnsi="CMU Serif Roman" w:cs="CMU Serif Roman"/>
          <w:sz w:val="24"/>
          <w:szCs w:val="24"/>
          <w:vertAlign w:val="superscript"/>
        </w:rPr>
        <w:t>5,6</w:t>
      </w:r>
      <w:r w:rsidRPr="008B6D7A">
        <w:rPr>
          <w:rFonts w:ascii="CMU Serif Roman" w:eastAsia="CMU Serif Roman" w:hAnsi="CMU Serif Roman" w:cs="CMU Serif Roman"/>
          <w:sz w:val="24"/>
          <w:szCs w:val="24"/>
        </w:rPr>
        <w:t xml:space="preserve"> and J. Scott Keogh</w:t>
      </w:r>
      <w:r w:rsidRPr="008B6D7A">
        <w:rPr>
          <w:rFonts w:ascii="CMU Serif Roman" w:eastAsia="CMU Serif Roman" w:hAnsi="CMU Serif Roman" w:cs="CMU Serif Roman"/>
          <w:sz w:val="24"/>
          <w:szCs w:val="24"/>
          <w:vertAlign w:val="superscript"/>
        </w:rPr>
        <w:t>1</w:t>
      </w:r>
    </w:p>
    <w:p w14:paraId="7721842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5BD89853" w14:textId="24AF6B65"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1</w:t>
      </w:r>
      <w:r w:rsidRPr="008B6D7A">
        <w:rPr>
          <w:rFonts w:ascii="CMU Serif Roman" w:eastAsia="CMU Serif Roman" w:hAnsi="CMU Serif Roman" w:cs="CMU Serif Roman"/>
          <w:sz w:val="24"/>
          <w:szCs w:val="24"/>
        </w:rPr>
        <w:t xml:space="preserve">Division of Ecology &amp; Evolution, </w:t>
      </w:r>
      <w:r w:rsidR="009375C7">
        <w:rPr>
          <w:rFonts w:ascii="CMU Serif Roman" w:eastAsia="CMU Serif Roman" w:hAnsi="CMU Serif Roman" w:cs="CMU Serif Roman"/>
          <w:sz w:val="24"/>
          <w:szCs w:val="24"/>
        </w:rPr>
        <w:t xml:space="preserve">The </w:t>
      </w:r>
      <w:r w:rsidRPr="008B6D7A">
        <w:rPr>
          <w:rFonts w:ascii="CMU Serif Roman" w:eastAsia="CMU Serif Roman" w:hAnsi="CMU Serif Roman" w:cs="CMU Serif Roman"/>
          <w:sz w:val="24"/>
          <w:szCs w:val="24"/>
        </w:rPr>
        <w:t>Australian National University, Canberra, ACT 2601, Australia</w:t>
      </w:r>
    </w:p>
    <w:p w14:paraId="1F588A3C" w14:textId="2040FE69"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2</w:t>
      </w:r>
      <w:r w:rsidRPr="008B6D7A">
        <w:rPr>
          <w:rFonts w:ascii="CMU Serif Roman" w:eastAsia="CMU Serif Roman" w:hAnsi="CMU Serif Roman" w:cs="CMU Serif Roman"/>
          <w:sz w:val="24"/>
          <w:szCs w:val="24"/>
        </w:rPr>
        <w:t>Natural History Museum, Cromwell Road, London SW7 5BD, UK</w:t>
      </w:r>
    </w:p>
    <w:p w14:paraId="22BBF0B9"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Department of Biological Science, Florida State University, Tallahassee FL 32306, USA</w:t>
      </w:r>
    </w:p>
    <w:p w14:paraId="1F0EA347" w14:textId="087CD249"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College of Science and Engineering, James Cook University, Townsville, QLD 4811, Australia</w:t>
      </w:r>
    </w:p>
    <w:p w14:paraId="0F9AABDE"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5</w:t>
      </w:r>
      <w:r w:rsidRPr="008B6D7A">
        <w:rPr>
          <w:rFonts w:ascii="CMU Serif Roman" w:eastAsia="CMU Serif Roman" w:hAnsi="CMU Serif Roman" w:cs="CMU Serif Roman"/>
          <w:sz w:val="24"/>
          <w:szCs w:val="24"/>
        </w:rPr>
        <w:t>School of Biological Sciences, The University of Adelaide, Adelaide, SA 5005, Australia</w:t>
      </w:r>
    </w:p>
    <w:p w14:paraId="3BC02BA8"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6</w:t>
      </w:r>
      <w:r w:rsidRPr="008B6D7A">
        <w:rPr>
          <w:rFonts w:ascii="CMU Serif Roman" w:eastAsia="CMU Serif Roman" w:hAnsi="CMU Serif Roman" w:cs="CMU Serif Roman"/>
          <w:sz w:val="24"/>
          <w:szCs w:val="24"/>
        </w:rPr>
        <w:t>South Australian Museum, North Terrace, Adelaide, SA 5000, Australia</w:t>
      </w:r>
    </w:p>
    <w:p w14:paraId="565794DC"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*Corresponding author: iangbrennan@gmail.com</w:t>
      </w:r>
    </w:p>
    <w:p w14:paraId="78F6AB0A"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3D9B9314" w14:textId="3DC21001" w:rsidR="00EB7EAC" w:rsidRDefault="00EB7EAC" w:rsidP="008B6D7A">
      <w:pPr>
        <w:suppressLineNumbers/>
        <w:spacing w:line="360" w:lineRule="auto"/>
        <w:rPr>
          <w:rFonts w:ascii="CMU Serif Roman" w:eastAsia="CMU Serif Roman" w:hAnsi="CMU Serif Roman" w:cs="CMU Serif Roman"/>
          <w:i/>
          <w:sz w:val="24"/>
          <w:szCs w:val="24"/>
        </w:rPr>
      </w:pPr>
      <w:r>
        <w:rPr>
          <w:rFonts w:ascii="CMU Serif Roman" w:eastAsia="CMU Serif Roman" w:hAnsi="CMU Serif Roman" w:cs="CMU Serif Roman"/>
          <w:i/>
          <w:sz w:val="24"/>
          <w:szCs w:val="24"/>
        </w:rPr>
        <w:br w:type="page"/>
      </w:r>
    </w:p>
    <w:p w14:paraId="146639BD"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Abstract</w:t>
      </w:r>
    </w:p>
    <w:p w14:paraId="30C1C879" w14:textId="429B2348"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The Australian continent’s size and isolation make it an ideal place for studying the accumulation and evolution of biodiversity. Long separated from the ancient supercontinent Gondwana, most of Australia’s plants and animals are unique and endemic, including the continent’s frogs. Australian frogs comprise a remarkable ecological and morphological diversity categorized into a small number of distantly</w:t>
      </w:r>
      <w:del w:id="0" w:author="Ian Brennan" w:date="2023-04-12T15:36:00Z">
        <w:r w:rsidRPr="008B6D7A">
          <w:rPr>
            <w:rFonts w:ascii="CMU Serif Roman" w:eastAsia="CMU Serif Roman" w:hAnsi="CMU Serif Roman" w:cs="CMU Serif Roman"/>
            <w:sz w:val="24"/>
            <w:szCs w:val="24"/>
          </w:rPr>
          <w:delText>-</w:delText>
        </w:r>
      </w:del>
      <w:ins w:id="1" w:author="Ian Brennan" w:date="2023-04-12T15:36:00Z">
        <w:r w:rsidR="00014246">
          <w:rPr>
            <w:rFonts w:ascii="CMU Serif Roman" w:eastAsia="CMU Serif Roman" w:hAnsi="CMU Serif Roman" w:cs="CMU Serif Roman"/>
            <w:sz w:val="24"/>
            <w:szCs w:val="24"/>
          </w:rPr>
          <w:t xml:space="preserve"> </w:t>
        </w:r>
      </w:ins>
      <w:r w:rsidRPr="008B6D7A">
        <w:rPr>
          <w:rFonts w:ascii="CMU Serif Roman" w:eastAsia="CMU Serif Roman" w:hAnsi="CMU Serif Roman" w:cs="CMU Serif Roman"/>
          <w:sz w:val="24"/>
          <w:szCs w:val="24"/>
        </w:rPr>
        <w:t xml:space="preserve">related radiations. We present a phylogenomic hypothesis based on an exon-capture dataset that spans the main clades of Australian myobatrachoid, pelodryadid </w:t>
      </w:r>
      <w:del w:id="2" w:author="Ian Brennan" w:date="2023-04-12T15:36:00Z">
        <w:r w:rsidRPr="008B6D7A">
          <w:rPr>
            <w:rFonts w:ascii="CMU Serif Roman" w:eastAsia="CMU Serif Roman" w:hAnsi="CMU Serif Roman" w:cs="CMU Serif Roman"/>
            <w:sz w:val="24"/>
            <w:szCs w:val="24"/>
          </w:rPr>
          <w:delText>hylids</w:delText>
        </w:r>
      </w:del>
      <w:ins w:id="3" w:author="Ian Brennan" w:date="2023-04-12T15:36:00Z">
        <w:r w:rsidRPr="008B6D7A">
          <w:rPr>
            <w:rFonts w:ascii="CMU Serif Roman" w:eastAsia="CMU Serif Roman" w:hAnsi="CMU Serif Roman" w:cs="CMU Serif Roman"/>
            <w:sz w:val="24"/>
            <w:szCs w:val="24"/>
          </w:rPr>
          <w:t>hyl</w:t>
        </w:r>
        <w:r w:rsidR="006B5995">
          <w:rPr>
            <w:rFonts w:ascii="CMU Serif Roman" w:eastAsia="CMU Serif Roman" w:hAnsi="CMU Serif Roman" w:cs="CMU Serif Roman"/>
            <w:sz w:val="24"/>
            <w:szCs w:val="24"/>
          </w:rPr>
          <w:t>o</w:t>
        </w:r>
        <w:r w:rsidRPr="008B6D7A">
          <w:rPr>
            <w:rFonts w:ascii="CMU Serif Roman" w:eastAsia="CMU Serif Roman" w:hAnsi="CMU Serif Roman" w:cs="CMU Serif Roman"/>
            <w:sz w:val="24"/>
            <w:szCs w:val="24"/>
          </w:rPr>
          <w:t>id</w:t>
        </w:r>
      </w:ins>
      <w:r w:rsidR="00BA0AD3">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and microhylid frogs. Our time-calibrated phylogenomic-scale phylogeny identifies great disparity in the relative ages of these groups which vary from Gondwanan relics to recent </w:t>
      </w:r>
      <w:del w:id="4" w:author="Ian Brennan" w:date="2023-04-12T15:36:00Z">
        <w:r w:rsidRPr="008B6D7A">
          <w:rPr>
            <w:rFonts w:ascii="CMU Serif Roman" w:eastAsia="CMU Serif Roman" w:hAnsi="CMU Serif Roman" w:cs="CMU Serif Roman"/>
            <w:sz w:val="24"/>
            <w:szCs w:val="24"/>
          </w:rPr>
          <w:delText xml:space="preserve">Asian </w:delText>
        </w:r>
      </w:del>
      <w:r w:rsidRPr="008B6D7A">
        <w:rPr>
          <w:rFonts w:ascii="CMU Serif Roman" w:eastAsia="CMU Serif Roman" w:hAnsi="CMU Serif Roman" w:cs="CMU Serif Roman"/>
          <w:sz w:val="24"/>
          <w:szCs w:val="24"/>
        </w:rPr>
        <w:t xml:space="preserve">immigrants </w:t>
      </w:r>
      <w:ins w:id="5" w:author="Ian Brennan" w:date="2023-04-12T15:36:00Z">
        <w:r w:rsidR="0009762C">
          <w:rPr>
            <w:rFonts w:ascii="CMU Serif Roman" w:eastAsia="CMU Serif Roman" w:hAnsi="CMU Serif Roman" w:cs="CMU Serif Roman"/>
            <w:sz w:val="24"/>
            <w:szCs w:val="24"/>
          </w:rPr>
          <w:t xml:space="preserve">from Asia </w:t>
        </w:r>
      </w:ins>
      <w:r w:rsidRPr="008B6D7A">
        <w:rPr>
          <w:rFonts w:ascii="CMU Serif Roman" w:eastAsia="CMU Serif Roman" w:hAnsi="CMU Serif Roman" w:cs="CMU Serif Roman"/>
          <w:sz w:val="24"/>
          <w:szCs w:val="24"/>
        </w:rPr>
        <w:t>and include arguably the continent’s oldest living vertebrate radiation. This age stratification provides insight into the colonization of</w:t>
      </w:r>
      <w:r w:rsidRPr="008B6D7A">
        <w:rPr>
          <w:rFonts w:ascii="Segoe UI Symbol" w:hAnsi="Segoe UI Symbol" w:cs="Segoe UI Symbol"/>
          <w:color w:val="4D5156"/>
          <w:sz w:val="24"/>
          <w:szCs w:val="24"/>
          <w:highlight w:val="white"/>
        </w:rPr>
        <w:t>⁠</w:t>
      </w:r>
      <w:r w:rsidRPr="008B6D7A">
        <w:rPr>
          <w:rFonts w:ascii="CMU Serif Roman" w:hAnsi="CMU Serif Roman" w:cs="CMU Serif Roman"/>
          <w:color w:val="4D5156"/>
          <w:sz w:val="24"/>
          <w:szCs w:val="24"/>
          <w:highlight w:val="white"/>
        </w:rPr>
        <w:t xml:space="preserve">, </w:t>
      </w:r>
      <w:r w:rsidRPr="008B6D7A">
        <w:rPr>
          <w:rFonts w:ascii="CMU Serif Roman" w:eastAsia="CMU Serif Roman" w:hAnsi="CMU Serif Roman" w:cs="CMU Serif Roman"/>
          <w:sz w:val="24"/>
          <w:szCs w:val="24"/>
        </w:rPr>
        <w:t>and diversification on, the Australian continent through deep time, during periods of dramatic climatic and community changes. Contemporary Australian frog diversity highlights the adaptive capacity of anurans, particularly in response to heat and aridity, and explains why they are one of the continent’s most visible faunas.</w:t>
      </w:r>
    </w:p>
    <w:p w14:paraId="773E9A93" w14:textId="2AC2319B" w:rsidR="00EB7EAC" w:rsidRDefault="00EB7EAC" w:rsidP="008B6D7A">
      <w:pPr>
        <w:spacing w:line="360" w:lineRule="auto"/>
        <w:rPr>
          <w:rFonts w:ascii="CMU Serif Roman" w:eastAsia="CMU Serif Roman" w:hAnsi="CMU Serif Roman" w:cs="CMU Serif Roman"/>
          <w:sz w:val="24"/>
          <w:szCs w:val="24"/>
        </w:rPr>
      </w:pPr>
    </w:p>
    <w:p w14:paraId="1534A85F" w14:textId="20D2971E" w:rsidR="00EB7EAC" w:rsidRDefault="00EB7EAC" w:rsidP="00EB7EAC">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Keywords</w:t>
      </w:r>
      <w:r w:rsidRPr="008B6D7A">
        <w:rPr>
          <w:rFonts w:ascii="CMU Serif Roman" w:eastAsia="CMU Serif Roman" w:hAnsi="CMU Serif Roman" w:cs="CMU Serif Roman"/>
          <w:sz w:val="24"/>
          <w:szCs w:val="24"/>
        </w:rPr>
        <w:t>: Anuran; adaptive radiation; Gondwana; phylogenetics</w:t>
      </w:r>
      <w:r>
        <w:rPr>
          <w:rFonts w:ascii="CMU Serif Roman" w:eastAsia="CMU Serif Roman" w:hAnsi="CMU Serif Roman" w:cs="CMU Serif Roman"/>
          <w:sz w:val="24"/>
          <w:szCs w:val="24"/>
        </w:rPr>
        <w:br w:type="page"/>
      </w:r>
    </w:p>
    <w:p w14:paraId="202BF2E5"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Introduction</w:t>
      </w:r>
    </w:p>
    <w:p w14:paraId="5111FF60" w14:textId="226D1277"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Frogs are an ancient vertebrate radiation originating in the Permian more than 250 million years ago (Hime et al. 2021). They share a unique and unusual morphology yet are a spectacularly successful group, with more than 7,500 extant species spread across most of the world (AmphibiaWeb 2022). Despite their age, much of this diversity, potentially more than 95%, has developed since the Cretaceous-Paleogene mass extinction (65 mya) (Feng et al. 2017). Australia is one of the driest continents on Earth yet, surprisingly, it is home to nearly 250 frog species. Australia’s frogs belong to just four anuran groups spread widely across the “modern frog” suborder Neobatrachia: (1) Myobatrachoidea comprising the Limnodynastidae </w:t>
      </w:r>
      <w:r w:rsidRPr="008B6D7A">
        <w:rPr>
          <w:rFonts w:ascii="CMU Serif Roman" w:eastAsia="CMU Serif Roman" w:hAnsi="CMU Serif Roman" w:cs="CMU Serif Roman"/>
          <w:color w:val="4A4A4A"/>
          <w:sz w:val="24"/>
          <w:szCs w:val="24"/>
          <w:highlight w:val="white"/>
        </w:rPr>
        <w:t>(</w:t>
      </w:r>
      <w:r w:rsidRPr="008B6D7A">
        <w:rPr>
          <w:rFonts w:ascii="CMU Serif Roman" w:eastAsia="CMU Serif Roman" w:hAnsi="CMU Serif Roman" w:cs="CMU Serif Roman"/>
          <w:sz w:val="24"/>
          <w:szCs w:val="24"/>
        </w:rPr>
        <w:t>66 species) and Myobatrachidae</w:t>
      </w:r>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70 spp.); (2) Hyloidea represented by the family Pelodryadidae</w:t>
      </w:r>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91 spp.); (3) the Microhylidae subfamily Asterophryinae</w:t>
      </w:r>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24 spp.); and (4) a single Ranidae species in the genus </w:t>
      </w:r>
      <w:r w:rsidRPr="008B6D7A">
        <w:rPr>
          <w:rFonts w:ascii="CMU Serif Roman" w:eastAsia="CMU Serif Roman" w:hAnsi="CMU Serif Roman" w:cs="CMU Serif Roman"/>
          <w:i/>
          <w:sz w:val="24"/>
          <w:szCs w:val="24"/>
        </w:rPr>
        <w:t>Papurana</w:t>
      </w:r>
      <w:r w:rsidRPr="008B6D7A">
        <w:rPr>
          <w:rFonts w:ascii="CMU Serif Roman" w:eastAsia="CMU Serif Roman" w:hAnsi="CMU Serif Roman" w:cs="CMU Serif Roman"/>
          <w:sz w:val="24"/>
          <w:szCs w:val="24"/>
        </w:rPr>
        <w:t xml:space="preserve">. These groups show very different levels of species richness and geographic spread across the continent (Fig.1). However, together they have radiated to inhabit almost every part of Australia including tropical rainforests, alpine streams, featureless boulder piles, and hyper-arid deserts. </w:t>
      </w:r>
    </w:p>
    <w:p w14:paraId="3A7EEAF4" w14:textId="2AD08C7B" w:rsidR="006211A3" w:rsidRPr="008B6D7A" w:rsidRDefault="00000000" w:rsidP="00A40E02">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While we know a great deal about many aspects of Australian frog biology (Tyler 1998; Anstis 2017), the age of each of the major groups and the timing of their subsequent diversification, is poorly understood. Since the origin of frogs over 250 million years ago, the landmass that is now Australia has traveled extensively. </w:t>
      </w:r>
      <w:r w:rsidR="009E1C15">
        <w:rPr>
          <w:rFonts w:ascii="CMU Serif Roman" w:eastAsia="CMU Serif Roman" w:hAnsi="CMU Serif Roman" w:cs="CMU Serif Roman"/>
          <w:sz w:val="24"/>
          <w:szCs w:val="24"/>
        </w:rPr>
        <w:t>Long ago i</w:t>
      </w:r>
      <w:r w:rsidRPr="008B6D7A">
        <w:rPr>
          <w:rFonts w:ascii="CMU Serif Roman" w:eastAsia="CMU Serif Roman" w:hAnsi="CMU Serif Roman" w:cs="CMU Serif Roman"/>
          <w:sz w:val="24"/>
          <w:szCs w:val="24"/>
        </w:rPr>
        <w:t xml:space="preserve">t was part of the supercontinent Pangea before separating </w:t>
      </w:r>
      <w:r w:rsidR="00C26D25">
        <w:rPr>
          <w:rFonts w:ascii="CMU Serif Roman" w:eastAsia="CMU Serif Roman" w:hAnsi="CMU Serif Roman" w:cs="CMU Serif Roman"/>
          <w:sz w:val="24"/>
          <w:szCs w:val="24"/>
        </w:rPr>
        <w:t xml:space="preserve">as a component of Gondwana </w:t>
      </w:r>
      <w:r w:rsidR="0066156F">
        <w:rPr>
          <w:rFonts w:ascii="CMU Serif Roman" w:eastAsia="CMU Serif Roman" w:hAnsi="CMU Serif Roman" w:cs="CMU Serif Roman"/>
          <w:sz w:val="24"/>
          <w:szCs w:val="24"/>
        </w:rPr>
        <w:t xml:space="preserve">alongside </w:t>
      </w:r>
      <w:r w:rsidRPr="008B6D7A">
        <w:rPr>
          <w:rFonts w:ascii="CMU Serif Roman" w:eastAsia="CMU Serif Roman" w:hAnsi="CMU Serif Roman" w:cs="CMU Serif Roman"/>
          <w:sz w:val="24"/>
          <w:szCs w:val="24"/>
        </w:rPr>
        <w:t xml:space="preserve">South America, Africa, Antarctica, and India. </w:t>
      </w:r>
      <w:r w:rsidR="00A40E02">
        <w:rPr>
          <w:rFonts w:ascii="CMU Serif Roman" w:eastAsia="CMU Serif Roman" w:hAnsi="CMU Serif Roman" w:cs="CMU Serif Roman"/>
          <w:sz w:val="24"/>
          <w:szCs w:val="24"/>
        </w:rPr>
        <w:t>Sometime around 50 million years ago</w:t>
      </w:r>
      <w:r w:rsidR="009E1C15">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Australia separated from Antarctica and</w:t>
      </w:r>
      <w:r w:rsidR="00A40E02">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began drifting alone towards Asia (Hall 2002; Bijl et al. 2013). Given the long evolutionary history of frogs, and Australia’s varied geographic affinities with other landmasses, we ask three related questions: </w:t>
      </w:r>
      <w:r w:rsidR="00A40E02">
        <w:rPr>
          <w:rFonts w:ascii="CMU Serif Roman" w:eastAsia="CMU Serif Roman" w:hAnsi="CMU Serif Roman" w:cs="CMU Serif Roman"/>
          <w:sz w:val="24"/>
          <w:szCs w:val="24"/>
        </w:rPr>
        <w:t xml:space="preserve">(1) </w:t>
      </w:r>
      <w:r w:rsidRPr="008B6D7A">
        <w:rPr>
          <w:rFonts w:ascii="CMU Serif Roman" w:eastAsia="CMU Serif Roman" w:hAnsi="CMU Serif Roman" w:cs="CMU Serif Roman"/>
          <w:sz w:val="24"/>
          <w:szCs w:val="24"/>
        </w:rPr>
        <w:t xml:space="preserve">Where did Australia’s frogs originate? </w:t>
      </w:r>
      <w:r w:rsidR="00A40E02">
        <w:rPr>
          <w:rFonts w:ascii="CMU Serif Roman" w:eastAsia="CMU Serif Roman" w:hAnsi="CMU Serif Roman" w:cs="CMU Serif Roman"/>
          <w:sz w:val="24"/>
          <w:szCs w:val="24"/>
        </w:rPr>
        <w:t xml:space="preserve">(2) </w:t>
      </w:r>
      <w:r w:rsidRPr="008B6D7A">
        <w:rPr>
          <w:rFonts w:ascii="CMU Serif Roman" w:eastAsia="CMU Serif Roman" w:hAnsi="CMU Serif Roman" w:cs="CMU Serif Roman"/>
          <w:sz w:val="24"/>
          <w:szCs w:val="24"/>
        </w:rPr>
        <w:t xml:space="preserve">When did they get to </w:t>
      </w:r>
      <w:r w:rsidRPr="008B6D7A">
        <w:rPr>
          <w:rFonts w:ascii="CMU Serif Roman" w:eastAsia="CMU Serif Roman" w:hAnsi="CMU Serif Roman" w:cs="CMU Serif Roman"/>
          <w:sz w:val="24"/>
          <w:szCs w:val="24"/>
        </w:rPr>
        <w:lastRenderedPageBreak/>
        <w:t xml:space="preserve">Australia? </w:t>
      </w:r>
      <w:r w:rsidR="00A40E02">
        <w:rPr>
          <w:rFonts w:ascii="CMU Serif Roman" w:eastAsia="CMU Serif Roman" w:hAnsi="CMU Serif Roman" w:cs="CMU Serif Roman"/>
          <w:sz w:val="24"/>
          <w:szCs w:val="24"/>
        </w:rPr>
        <w:t xml:space="preserve">and (3) </w:t>
      </w:r>
      <w:r w:rsidRPr="008B6D7A">
        <w:rPr>
          <w:rFonts w:ascii="CMU Serif Roman" w:eastAsia="CMU Serif Roman" w:hAnsi="CMU Serif Roman" w:cs="CMU Serif Roman"/>
          <w:sz w:val="24"/>
          <w:szCs w:val="24"/>
        </w:rPr>
        <w:t xml:space="preserve">Who and where are their closest relatives? </w:t>
      </w:r>
      <w:r w:rsidR="00A40E02">
        <w:rPr>
          <w:rFonts w:ascii="CMU Serif Roman" w:eastAsia="CMU Serif Roman" w:hAnsi="CMU Serif Roman" w:cs="CMU Serif Roman"/>
          <w:sz w:val="24"/>
          <w:szCs w:val="24"/>
        </w:rPr>
        <w:t>Answering these questions provides context for the varied species richness and ecological diversity of these groups and offers important insight into the evolution of a continental fauna.</w:t>
      </w:r>
    </w:p>
    <w:p w14:paraId="32086DC1" w14:textId="77777777" w:rsidR="006211A3" w:rsidRPr="008B6D7A" w:rsidRDefault="006211A3" w:rsidP="008B6D7A">
      <w:pPr>
        <w:spacing w:line="360" w:lineRule="auto"/>
        <w:ind w:firstLine="720"/>
        <w:rPr>
          <w:rFonts w:ascii="CMU Serif Roman" w:eastAsia="CMU Serif Roman" w:hAnsi="CMU Serif Roman" w:cs="CMU Serif Roman"/>
          <w:sz w:val="24"/>
          <w:szCs w:val="24"/>
        </w:rPr>
      </w:pPr>
    </w:p>
    <w:p w14:paraId="08675A29"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Materials and Methods</w:t>
      </w:r>
    </w:p>
    <w:p w14:paraId="7FFA9096" w14:textId="654AB815"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We assembled an exon-capture dataset comprising 99 frog species spanning all major anuran clades and with particular focus on the families Pelodryadidae, Microhylidae, Limnodynastidae and Myobatrachidae (Table S1). This</w:t>
      </w:r>
      <w:r w:rsidR="00A65A49">
        <w:rPr>
          <w:rFonts w:ascii="CMU Serif Roman" w:eastAsia="CMU Serif Roman" w:hAnsi="CMU Serif Roman" w:cs="CMU Serif Roman"/>
          <w:sz w:val="24"/>
          <w:szCs w:val="24"/>
        </w:rPr>
        <w:t xml:space="preserve"> dataset</w:t>
      </w:r>
      <w:r w:rsidRPr="008B6D7A">
        <w:rPr>
          <w:rFonts w:ascii="CMU Serif Roman" w:eastAsia="CMU Serif Roman" w:hAnsi="CMU Serif Roman" w:cs="CMU Serif Roman"/>
          <w:sz w:val="24"/>
          <w:szCs w:val="24"/>
        </w:rPr>
        <w:t xml:space="preserve"> includes </w:t>
      </w:r>
      <w:r w:rsidR="00D56E82">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complete</w:t>
      </w:r>
      <w:r w:rsidR="00EA0BC7">
        <w:rPr>
          <w:rFonts w:ascii="CMU Serif Roman" w:eastAsia="CMU Serif Roman" w:hAnsi="CMU Serif Roman" w:cs="CMU Serif Roman"/>
          <w:sz w:val="24"/>
          <w:szCs w:val="24"/>
        </w:rPr>
        <w:t xml:space="preserve"> (</w:t>
      </w:r>
      <w:r w:rsidR="00E9548F">
        <w:rPr>
          <w:rFonts w:ascii="CMU Serif Roman" w:eastAsia="CMU Serif Roman" w:hAnsi="CMU Serif Roman" w:cs="CMU Serif Roman"/>
          <w:sz w:val="24"/>
          <w:szCs w:val="24"/>
        </w:rPr>
        <w:t>92%)</w:t>
      </w:r>
      <w:r w:rsidRPr="008B6D7A">
        <w:rPr>
          <w:rFonts w:ascii="CMU Serif Roman" w:eastAsia="CMU Serif Roman" w:hAnsi="CMU Serif Roman" w:cs="CMU Serif Roman"/>
          <w:sz w:val="24"/>
          <w:szCs w:val="24"/>
        </w:rPr>
        <w:t xml:space="preserve"> genus-level sampling of Australia’s frogs. We generated new Anchored Hybrid Enrichment (AHE—Lemmon et al. 2012) data for 83 samples and combined these with outgroup samples from Hime et al.’s (2021) amphibian phylogenomic dataset. Outgroup sampling was designed around maximizing commonly used anuran fossil calibrations to provide a consistent time-calibrated phylogenomic estimate of Australian frogs. Data from different AHE projects were combined using custom scripts which relied on </w:t>
      </w:r>
      <w:r w:rsidRPr="008B6D7A">
        <w:rPr>
          <w:rFonts w:ascii="CMU Serif Roman" w:eastAsia="CMU Serif Roman" w:hAnsi="CMU Serif Roman" w:cs="CMU Serif Roman"/>
          <w:i/>
          <w:sz w:val="24"/>
          <w:szCs w:val="24"/>
        </w:rPr>
        <w:t>metablastr</w:t>
      </w:r>
      <w:r w:rsidRPr="008B6D7A">
        <w:rPr>
          <w:rFonts w:ascii="CMU Serif Roman" w:eastAsia="CMU Serif Roman" w:hAnsi="CMU Serif Roman" w:cs="CMU Serif Roman"/>
          <w:sz w:val="24"/>
          <w:szCs w:val="24"/>
        </w:rPr>
        <w:t xml:space="preserve"> to identify orthologous loci (</w:t>
      </w:r>
      <w:r w:rsidRPr="008B6D7A">
        <w:rPr>
          <w:rFonts w:ascii="CMU Serif Roman" w:eastAsia="CMU Serif Roman" w:hAnsi="CMU Serif Roman" w:cs="CMU Serif Roman"/>
          <w:i/>
          <w:sz w:val="24"/>
          <w:szCs w:val="24"/>
        </w:rPr>
        <w:t>blast_best_reciprocal_hit</w:t>
      </w:r>
      <w:r w:rsidRPr="008B6D7A">
        <w:rPr>
          <w:rFonts w:ascii="CMU Serif Roman" w:eastAsia="CMU Serif Roman" w:hAnsi="CMU Serif Roman" w:cs="CMU Serif Roman"/>
          <w:sz w:val="24"/>
          <w:szCs w:val="24"/>
        </w:rPr>
        <w:t xml:space="preserve">) (Benoit &amp; Drost 2021), </w:t>
      </w:r>
      <w:r w:rsidRPr="008B6D7A">
        <w:rPr>
          <w:rFonts w:ascii="CMU Serif Roman" w:eastAsia="CMU Serif Roman" w:hAnsi="CMU Serif Roman" w:cs="CMU Serif Roman"/>
          <w:i/>
          <w:sz w:val="24"/>
          <w:szCs w:val="24"/>
        </w:rPr>
        <w:t>mafft</w:t>
      </w:r>
      <w:r w:rsidRPr="008B6D7A">
        <w:rPr>
          <w:rFonts w:ascii="CMU Serif Roman" w:eastAsia="CMU Serif Roman" w:hAnsi="CMU Serif Roman" w:cs="CMU Serif Roman"/>
          <w:sz w:val="24"/>
          <w:szCs w:val="24"/>
        </w:rPr>
        <w:t xml:space="preserve"> to align them (</w:t>
      </w:r>
      <w:r w:rsidRPr="008B6D7A">
        <w:rPr>
          <w:rFonts w:ascii="CMU Serif Roman" w:eastAsia="CMU Serif Roman" w:hAnsi="CMU Serif Roman" w:cs="CMU Serif Roman"/>
          <w:i/>
          <w:sz w:val="24"/>
          <w:szCs w:val="24"/>
        </w:rPr>
        <w:t>--add</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--keeplength</w:t>
      </w:r>
      <w:r w:rsidRPr="008B6D7A">
        <w:rPr>
          <w:rFonts w:ascii="CMU Serif Roman" w:eastAsia="CMU Serif Roman" w:hAnsi="CMU Serif Roman" w:cs="CMU Serif Roman"/>
          <w:sz w:val="24"/>
          <w:szCs w:val="24"/>
        </w:rPr>
        <w:t xml:space="preserve">) (Katoh et al. 2013), and </w:t>
      </w:r>
      <w:r w:rsidRPr="008B6D7A">
        <w:rPr>
          <w:rFonts w:ascii="CMU Serif Roman" w:eastAsia="CMU Serif Roman" w:hAnsi="CMU Serif Roman" w:cs="CMU Serif Roman"/>
          <w:i/>
          <w:sz w:val="24"/>
          <w:szCs w:val="24"/>
        </w:rPr>
        <w:t>AMAS</w:t>
      </w:r>
      <w:r w:rsidRPr="008B6D7A">
        <w:rPr>
          <w:rFonts w:ascii="CMU Serif Roman" w:eastAsia="CMU Serif Roman" w:hAnsi="CMU Serif Roman" w:cs="CMU Serif Roman"/>
          <w:sz w:val="24"/>
          <w:szCs w:val="24"/>
        </w:rPr>
        <w:t xml:space="preserve"> to manipulate alignments (Borowiec 2016). We reconstructed individual genealogies for our exon-capture data (n = 450) under maximum-likelihood in IQTREE (Nguyen et al. 2015), allowing the program to assign the best fitting model of nucleotide substitution using ModelFinder (Kalyaanamoorthy et al. 2017) and then perform 1,000 ultrafast bootstraps (Minh et al. 2013). We then estimated a species tree using the quartet-based summary method ASTRAL III (Zhang et al. 2018) with IQTREE gene trees as input. </w:t>
      </w:r>
      <w:del w:id="6" w:author="Ian Brennan" w:date="2023-04-12T15:36:00Z">
        <w:r w:rsidRPr="008B6D7A">
          <w:rPr>
            <w:rFonts w:ascii="CMU Serif Roman" w:eastAsia="CMU Serif Roman" w:hAnsi="CMU Serif Roman" w:cs="CMU Serif Roman"/>
            <w:sz w:val="24"/>
            <w:szCs w:val="24"/>
          </w:rPr>
          <w:delText>To estimate divergence times among taxa</w:delText>
        </w:r>
      </w:del>
      <w:ins w:id="7" w:author="Ian Brennan" w:date="2023-04-12T15:36:00Z">
        <w:r w:rsidR="00B8625C">
          <w:rPr>
            <w:rFonts w:ascii="CMU Serif Roman" w:eastAsia="CMU Serif Roman" w:hAnsi="CMU Serif Roman" w:cs="CMU Serif Roman"/>
            <w:sz w:val="24"/>
            <w:szCs w:val="24"/>
          </w:rPr>
          <w:t xml:space="preserve">To complement our coalescent-consistent </w:t>
        </w:r>
        <w:r w:rsidR="000C259F">
          <w:rPr>
            <w:rFonts w:ascii="CMU Serif Roman" w:eastAsia="CMU Serif Roman" w:hAnsi="CMU Serif Roman" w:cs="CMU Serif Roman"/>
            <w:sz w:val="24"/>
            <w:szCs w:val="24"/>
          </w:rPr>
          <w:t>summary method we also estimated a species tree from the concatenated alignment using the edge-unlinked partition model GHOST implemented in IQTREE</w:t>
        </w:r>
        <w:r w:rsidR="00682781">
          <w:rPr>
            <w:rFonts w:ascii="CMU Serif Roman" w:eastAsia="CMU Serif Roman" w:hAnsi="CMU Serif Roman" w:cs="CMU Serif Roman"/>
            <w:sz w:val="24"/>
            <w:szCs w:val="24"/>
          </w:rPr>
          <w:t xml:space="preserve">. This allowed us </w:t>
        </w:r>
        <w:r w:rsidR="000C259F">
          <w:rPr>
            <w:rFonts w:ascii="CMU Serif Roman" w:eastAsia="CMU Serif Roman" w:hAnsi="CMU Serif Roman" w:cs="CMU Serif Roman"/>
            <w:sz w:val="24"/>
            <w:szCs w:val="24"/>
          </w:rPr>
          <w:t xml:space="preserve">to more accurately model rate variation among sites and samples. </w:t>
        </w:r>
        <w:r w:rsidRPr="008B6D7A">
          <w:rPr>
            <w:rFonts w:ascii="CMU Serif Roman" w:eastAsia="CMU Serif Roman" w:hAnsi="CMU Serif Roman" w:cs="CMU Serif Roman"/>
            <w:sz w:val="24"/>
            <w:szCs w:val="24"/>
          </w:rPr>
          <w:t xml:space="preserve">To estimate </w:t>
        </w:r>
        <w:r w:rsidRPr="008B6D7A">
          <w:rPr>
            <w:rFonts w:ascii="CMU Serif Roman" w:eastAsia="CMU Serif Roman" w:hAnsi="CMU Serif Roman" w:cs="CMU Serif Roman"/>
            <w:sz w:val="24"/>
            <w:szCs w:val="24"/>
          </w:rPr>
          <w:lastRenderedPageBreak/>
          <w:t>divergence times among taxa</w:t>
        </w:r>
        <w:r w:rsidR="00E777C8">
          <w:rPr>
            <w:rFonts w:ascii="CMU Serif Roman" w:eastAsia="CMU Serif Roman" w:hAnsi="CMU Serif Roman" w:cs="CMU Serif Roman"/>
            <w:sz w:val="24"/>
            <w:szCs w:val="24"/>
          </w:rPr>
          <w:t xml:space="preserve"> on the ASTRAL species tree</w:t>
        </w:r>
      </w:ins>
      <w:r w:rsidRPr="008B6D7A">
        <w:rPr>
          <w:rFonts w:ascii="CMU Serif Roman" w:eastAsia="CMU Serif Roman" w:hAnsi="CMU Serif Roman" w:cs="CMU Serif Roman"/>
          <w:sz w:val="24"/>
          <w:szCs w:val="24"/>
        </w:rPr>
        <w:t xml:space="preserve"> we applied a series of fossil calibrations first compiled by Feng et al. (2019) (Table S2) and used the Bayesian divergence time software MCMCtree (Rannala &amp; Young 2007). We started by concatenating all </w:t>
      </w:r>
      <w:del w:id="8" w:author="Ian Brennan" w:date="2023-04-12T15:36:00Z">
        <w:r w:rsidRPr="008B6D7A">
          <w:rPr>
            <w:rFonts w:ascii="CMU Serif Roman" w:eastAsia="CMU Serif Roman" w:hAnsi="CMU Serif Roman" w:cs="CMU Serif Roman"/>
            <w:sz w:val="24"/>
            <w:szCs w:val="24"/>
          </w:rPr>
          <w:delText>loci</w:delText>
        </w:r>
      </w:del>
      <w:ins w:id="9" w:author="Ian Brennan" w:date="2023-04-12T15:36:00Z">
        <w:r w:rsidR="00037A0A">
          <w:rPr>
            <w:rFonts w:ascii="CMU Serif Roman" w:eastAsia="CMU Serif Roman" w:hAnsi="CMU Serif Roman" w:cs="CMU Serif Roman"/>
            <w:sz w:val="24"/>
            <w:szCs w:val="24"/>
          </w:rPr>
          <w:t xml:space="preserve">exonic </w:t>
        </w:r>
        <w:r w:rsidRPr="008B6D7A">
          <w:rPr>
            <w:rFonts w:ascii="CMU Serif Roman" w:eastAsia="CMU Serif Roman" w:hAnsi="CMU Serif Roman" w:cs="CMU Serif Roman"/>
            <w:sz w:val="24"/>
            <w:szCs w:val="24"/>
          </w:rPr>
          <w:t xml:space="preserve">loci </w:t>
        </w:r>
        <w:r w:rsidR="00037A0A">
          <w:rPr>
            <w:rFonts w:ascii="CMU Serif Roman" w:eastAsia="CMU Serif Roman" w:hAnsi="CMU Serif Roman" w:cs="CMU Serif Roman"/>
            <w:sz w:val="24"/>
            <w:szCs w:val="24"/>
          </w:rPr>
          <w:t>(n=390</w:t>
        </w:r>
        <w:r w:rsidR="006A5030">
          <w:rPr>
            <w:rFonts w:ascii="CMU Serif Roman" w:eastAsia="CMU Serif Roman" w:hAnsi="CMU Serif Roman" w:cs="CMU Serif Roman"/>
            <w:sz w:val="24"/>
            <w:szCs w:val="24"/>
          </w:rPr>
          <w:t xml:space="preserve">; Supp. </w:t>
        </w:r>
        <w:r w:rsidR="006A5030">
          <w:rPr>
            <w:rFonts w:ascii="CMU Serif Roman" w:eastAsia="CMU Serif Roman" w:hAnsi="CMU Serif Roman" w:cs="CMU Serif Roman"/>
            <w:i/>
            <w:iCs/>
            <w:sz w:val="24"/>
            <w:szCs w:val="24"/>
          </w:rPr>
          <w:t>Sequence Identity</w:t>
        </w:r>
        <w:r w:rsidR="00037A0A">
          <w:rPr>
            <w:rFonts w:ascii="CMU Serif Roman" w:eastAsia="CMU Serif Roman" w:hAnsi="CMU Serif Roman" w:cs="CMU Serif Roman"/>
            <w:sz w:val="24"/>
            <w:szCs w:val="24"/>
          </w:rPr>
          <w:t>)</w:t>
        </w:r>
      </w:ins>
      <w:r w:rsidR="00037A0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and partitioning them into two partitions, first and second codons together, and third codons separately. We then used </w:t>
      </w:r>
      <w:r w:rsidRPr="008B6D7A">
        <w:rPr>
          <w:rFonts w:ascii="CMU Serif Roman" w:eastAsia="CMU Serif Roman" w:hAnsi="CMU Serif Roman" w:cs="CMU Serif Roman"/>
          <w:i/>
          <w:sz w:val="24"/>
          <w:szCs w:val="24"/>
        </w:rPr>
        <w:t>baseml</w:t>
      </w:r>
      <w:r w:rsidRPr="008B6D7A">
        <w:rPr>
          <w:rFonts w:ascii="CMU Serif Roman" w:eastAsia="CMU Serif Roman" w:hAnsi="CMU Serif Roman" w:cs="CMU Serif Roman"/>
          <w:sz w:val="24"/>
          <w:szCs w:val="24"/>
        </w:rPr>
        <w:t xml:space="preserve"> to estimate approximate likelihoods (dos Reis &amp; Yang 2011) and branch lengths before running </w:t>
      </w:r>
      <w:r w:rsidRPr="008B6D7A">
        <w:rPr>
          <w:rFonts w:ascii="CMU Serif Roman" w:eastAsia="CMU Serif Roman" w:hAnsi="CMU Serif Roman" w:cs="CMU Serif Roman"/>
          <w:i/>
          <w:sz w:val="24"/>
          <w:szCs w:val="24"/>
        </w:rPr>
        <w:t>mcmctree</w:t>
      </w:r>
      <w:r w:rsidRPr="008B6D7A">
        <w:rPr>
          <w:rFonts w:ascii="CMU Serif Roman" w:eastAsia="CMU Serif Roman" w:hAnsi="CMU Serif Roman" w:cs="CMU Serif Roman"/>
          <w:sz w:val="24"/>
          <w:szCs w:val="24"/>
        </w:rPr>
        <w:t xml:space="preserve"> on the gradient and Hessian (in.BV file) for ten replicate analyses. We inspected mcmc files for stationarity and compared for convergence, then combined them using logCombiner, and used this combined mcmc file to summarize divergence times on our tree (</w:t>
      </w:r>
      <w:r w:rsidRPr="008B6D7A">
        <w:rPr>
          <w:rFonts w:ascii="CMU Serif Roman" w:eastAsia="CMU Serif Roman" w:hAnsi="CMU Serif Roman" w:cs="CMU Serif Roman"/>
          <w:i/>
          <w:sz w:val="24"/>
          <w:szCs w:val="24"/>
        </w:rPr>
        <w:t xml:space="preserve">print = -1 </w:t>
      </w:r>
      <w:r w:rsidRPr="008B6D7A">
        <w:rPr>
          <w:rFonts w:ascii="CMU Serif Roman" w:eastAsia="CMU Serif Roman" w:hAnsi="CMU Serif Roman" w:cs="CMU Serif Roman"/>
          <w:sz w:val="24"/>
          <w:szCs w:val="24"/>
        </w:rPr>
        <w:t>in .ctl file). Sample, alignment, and gene tree summary statistics are presented in Supplementary Material (Fig.S1-3)</w:t>
      </w:r>
      <w:r w:rsidR="00691BEF">
        <w:rPr>
          <w:rFonts w:ascii="CMU Serif Roman" w:eastAsia="CMU Serif Roman" w:hAnsi="CMU Serif Roman" w:cs="CMU Serif Roman"/>
          <w:sz w:val="24"/>
          <w:szCs w:val="24"/>
        </w:rPr>
        <w:t xml:space="preserve"> and </w:t>
      </w:r>
      <w:r w:rsidR="00CF456A">
        <w:rPr>
          <w:rFonts w:ascii="CMU Serif Roman" w:eastAsia="CMU Serif Roman" w:hAnsi="CMU Serif Roman" w:cs="CMU Serif Roman"/>
          <w:sz w:val="24"/>
          <w:szCs w:val="24"/>
        </w:rPr>
        <w:t xml:space="preserve">are </w:t>
      </w:r>
      <w:r w:rsidR="00691BEF">
        <w:rPr>
          <w:rFonts w:ascii="CMU Serif Roman" w:eastAsia="CMU Serif Roman" w:hAnsi="CMU Serif Roman" w:cs="CMU Serif Roman"/>
          <w:sz w:val="24"/>
          <w:szCs w:val="24"/>
        </w:rPr>
        <w:t xml:space="preserve">available </w:t>
      </w:r>
      <w:r w:rsidR="00CF456A">
        <w:rPr>
          <w:rFonts w:ascii="CMU Serif Roman" w:eastAsia="CMU Serif Roman" w:hAnsi="CMU Serif Roman" w:cs="CMU Serif Roman"/>
          <w:sz w:val="24"/>
          <w:szCs w:val="24"/>
        </w:rPr>
        <w:t xml:space="preserve">alongside </w:t>
      </w:r>
      <w:r w:rsidR="008B10D1">
        <w:rPr>
          <w:rFonts w:ascii="CMU Serif Roman" w:eastAsia="CMU Serif Roman" w:hAnsi="CMU Serif Roman" w:cs="CMU Serif Roman"/>
          <w:sz w:val="24"/>
          <w:szCs w:val="24"/>
        </w:rPr>
        <w:t>all other materials on</w:t>
      </w:r>
      <w:r w:rsidR="00691BEF">
        <w:rPr>
          <w:rFonts w:ascii="CMU Serif Roman" w:eastAsia="CMU Serif Roman" w:hAnsi="CMU Serif Roman" w:cs="CMU Serif Roman"/>
          <w:sz w:val="24"/>
          <w:szCs w:val="24"/>
        </w:rPr>
        <w:t xml:space="preserve"> Dryad (</w:t>
      </w:r>
      <w:r w:rsidR="005A7EBB" w:rsidRPr="005A7EBB">
        <w:rPr>
          <w:rFonts w:ascii="CMU Serif Roman" w:hAnsi="CMU Serif Roman" w:cs="CMU Serif Roman"/>
          <w:color w:val="222222"/>
          <w:sz w:val="24"/>
          <w:szCs w:val="24"/>
          <w:shd w:val="clear" w:color="auto" w:fill="FFFFFF"/>
        </w:rPr>
        <w:t>doi:10.5061/dryad.zpc866tcj</w:t>
      </w:r>
      <w:r w:rsidR="00691BEF">
        <w:rPr>
          <w:rFonts w:ascii="CMU Serif Roman" w:eastAsia="CMU Serif Roman" w:hAnsi="CMU Serif Roman" w:cs="CMU Serif Roman"/>
          <w:sz w:val="24"/>
          <w:szCs w:val="24"/>
        </w:rPr>
        <w:t>) and GitHub (</w:t>
      </w:r>
      <w:r w:rsidR="00691BEF" w:rsidRPr="00691BEF">
        <w:rPr>
          <w:rFonts w:ascii="CMU Serif Roman" w:eastAsia="CMU Serif Roman" w:hAnsi="CMU Serif Roman" w:cs="CMU Serif Roman"/>
          <w:sz w:val="24"/>
          <w:szCs w:val="24"/>
        </w:rPr>
        <w:t>https://github.com/IanGBrennan/Crown_Frogs</w:t>
      </w:r>
      <w:r w:rsidR="00691BEF">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w:t>
      </w:r>
    </w:p>
    <w:p w14:paraId="23D846F3" w14:textId="5D3DFDC2" w:rsidR="00DF42E0" w:rsidRPr="00F82AC8" w:rsidRDefault="00DF42E0" w:rsidP="008B6D7A">
      <w:pPr>
        <w:spacing w:line="360" w:lineRule="auto"/>
        <w:rPr>
          <w:ins w:id="10" w:author="Ian Brennan" w:date="2023-04-12T15:36:00Z"/>
          <w:rFonts w:ascii="CMU Serif Roman" w:eastAsia="CMU Serif Roman" w:hAnsi="CMU Serif Roman" w:cs="CMU Serif Roman"/>
          <w:sz w:val="24"/>
          <w:szCs w:val="24"/>
        </w:rPr>
      </w:pPr>
      <w:ins w:id="11" w:author="Ian Brennan" w:date="2023-04-12T15:36:00Z">
        <w:r>
          <w:rPr>
            <w:rFonts w:ascii="CMU Serif Roman" w:eastAsia="CMU Serif Roman" w:hAnsi="CMU Serif Roman" w:cs="CMU Serif Roman"/>
            <w:sz w:val="24"/>
            <w:szCs w:val="24"/>
          </w:rPr>
          <w:tab/>
        </w:r>
        <w:r w:rsidR="003431C6">
          <w:rPr>
            <w:rFonts w:ascii="CMU Serif Roman" w:eastAsia="CMU Serif Roman" w:hAnsi="CMU Serif Roman" w:cs="CMU Serif Roman"/>
            <w:sz w:val="24"/>
            <w:szCs w:val="24"/>
          </w:rPr>
          <w:t xml:space="preserve">To investigate the biogeographic origins of Australian frogs we reconstructed ancestral ranges using </w:t>
        </w:r>
        <w:r w:rsidR="003431C6">
          <w:rPr>
            <w:rFonts w:ascii="CMU Serif Roman" w:eastAsia="CMU Serif Roman" w:hAnsi="CMU Serif Roman" w:cs="CMU Serif Roman"/>
            <w:i/>
            <w:iCs/>
            <w:sz w:val="24"/>
            <w:szCs w:val="24"/>
          </w:rPr>
          <w:t>BioGeoBEARS</w:t>
        </w:r>
        <w:r w:rsidR="003431C6">
          <w:rPr>
            <w:rFonts w:ascii="CMU Serif Roman" w:eastAsia="CMU Serif Roman" w:hAnsi="CMU Serif Roman" w:cs="CMU Serif Roman"/>
            <w:sz w:val="24"/>
            <w:szCs w:val="24"/>
          </w:rPr>
          <w:t xml:space="preserve"> (Matzke 2014).</w:t>
        </w:r>
        <w:r w:rsidR="00D65B34">
          <w:rPr>
            <w:rFonts w:ascii="CMU Serif Roman" w:eastAsia="CMU Serif Roman" w:hAnsi="CMU Serif Roman" w:cs="CMU Serif Roman"/>
            <w:sz w:val="24"/>
            <w:szCs w:val="24"/>
          </w:rPr>
          <w:t xml:space="preserve"> </w:t>
        </w:r>
        <w:r w:rsidR="00E82A21">
          <w:rPr>
            <w:rFonts w:ascii="CMU Serif Roman" w:eastAsia="CMU Serif Roman" w:hAnsi="CMU Serif Roman" w:cs="CMU Serif Roman"/>
            <w:sz w:val="24"/>
            <w:szCs w:val="24"/>
          </w:rPr>
          <w:t>The deep timescale of frog evolution</w:t>
        </w:r>
        <w:r w:rsidR="00EA3147">
          <w:rPr>
            <w:rFonts w:ascii="CMU Serif Roman" w:eastAsia="CMU Serif Roman" w:hAnsi="CMU Serif Roman" w:cs="CMU Serif Roman"/>
            <w:sz w:val="24"/>
            <w:szCs w:val="24"/>
          </w:rPr>
          <w:t>ary history</w:t>
        </w:r>
        <w:r w:rsidR="00E82A21">
          <w:rPr>
            <w:rFonts w:ascii="CMU Serif Roman" w:eastAsia="CMU Serif Roman" w:hAnsi="CMU Serif Roman" w:cs="CMU Serif Roman"/>
            <w:sz w:val="24"/>
            <w:szCs w:val="24"/>
          </w:rPr>
          <w:t xml:space="preserve"> necessitates </w:t>
        </w:r>
        <w:r w:rsidR="00F76D04">
          <w:rPr>
            <w:rFonts w:ascii="CMU Serif Roman" w:eastAsia="CMU Serif Roman" w:hAnsi="CMU Serif Roman" w:cs="CMU Serif Roman"/>
            <w:sz w:val="24"/>
            <w:szCs w:val="24"/>
          </w:rPr>
          <w:t xml:space="preserve">accounting for continental rearrangement </w:t>
        </w:r>
        <w:r w:rsidR="004E05AF">
          <w:rPr>
            <w:rFonts w:ascii="CMU Serif Roman" w:eastAsia="CMU Serif Roman" w:hAnsi="CMU Serif Roman" w:cs="CMU Serif Roman"/>
            <w:sz w:val="24"/>
            <w:szCs w:val="24"/>
          </w:rPr>
          <w:t xml:space="preserve">and dispersal barriers by incorporating time-stratified information </w:t>
        </w:r>
        <w:r w:rsidR="006A030D">
          <w:rPr>
            <w:rFonts w:ascii="CMU Serif Roman" w:eastAsia="CMU Serif Roman" w:hAnsi="CMU Serif Roman" w:cs="CMU Serif Roman"/>
            <w:sz w:val="24"/>
            <w:szCs w:val="24"/>
          </w:rPr>
          <w:t>from plate tectonics.</w:t>
        </w:r>
        <w:r w:rsidR="002A1D58">
          <w:rPr>
            <w:rFonts w:ascii="CMU Serif Roman" w:eastAsia="CMU Serif Roman" w:hAnsi="CMU Serif Roman" w:cs="CMU Serif Roman"/>
            <w:sz w:val="24"/>
            <w:szCs w:val="24"/>
          </w:rPr>
          <w:t xml:space="preserve"> </w:t>
        </w:r>
        <w:r w:rsidR="00A20C44">
          <w:rPr>
            <w:rFonts w:ascii="CMU Serif Roman" w:eastAsia="CMU Serif Roman" w:hAnsi="CMU Serif Roman" w:cs="CMU Serif Roman"/>
            <w:sz w:val="24"/>
            <w:szCs w:val="24"/>
          </w:rPr>
          <w:t xml:space="preserve">To accomplish this we </w:t>
        </w:r>
        <w:r w:rsidR="00336BBF">
          <w:rPr>
            <w:rFonts w:ascii="CMU Serif Roman" w:eastAsia="CMU Serif Roman" w:hAnsi="CMU Serif Roman" w:cs="CMU Serif Roman"/>
            <w:sz w:val="24"/>
            <w:szCs w:val="24"/>
          </w:rPr>
          <w:t xml:space="preserve">designed a series of models </w:t>
        </w:r>
        <w:r w:rsidR="004F3F79">
          <w:rPr>
            <w:rFonts w:ascii="CMU Serif Roman" w:eastAsia="CMU Serif Roman" w:hAnsi="CMU Serif Roman" w:cs="CMU Serif Roman"/>
            <w:sz w:val="24"/>
            <w:szCs w:val="24"/>
          </w:rPr>
          <w:t>that augment dispersal probability as a function of distance among areas and</w:t>
        </w:r>
        <w:r w:rsidR="00B46D8F">
          <w:rPr>
            <w:rFonts w:ascii="CMU Serif Roman" w:eastAsia="CMU Serif Roman" w:hAnsi="CMU Serif Roman" w:cs="CMU Serif Roman"/>
            <w:sz w:val="24"/>
            <w:szCs w:val="24"/>
          </w:rPr>
          <w:t xml:space="preserve"> </w:t>
        </w:r>
        <w:r w:rsidR="0004595B">
          <w:rPr>
            <w:rFonts w:ascii="CMU Serif Roman" w:eastAsia="CMU Serif Roman" w:hAnsi="CMU Serif Roman" w:cs="CMU Serif Roman"/>
            <w:sz w:val="24"/>
            <w:szCs w:val="24"/>
          </w:rPr>
          <w:t xml:space="preserve">adjacency. </w:t>
        </w:r>
        <w:r w:rsidR="00B05F2A">
          <w:rPr>
            <w:rFonts w:ascii="CMU Serif Roman" w:eastAsia="CMU Serif Roman" w:hAnsi="CMU Serif Roman" w:cs="CMU Serif Roman"/>
            <w:sz w:val="24"/>
            <w:szCs w:val="24"/>
          </w:rPr>
          <w:t xml:space="preserve">Briefly, these models </w:t>
        </w:r>
        <w:r w:rsidR="001672B8">
          <w:rPr>
            <w:rFonts w:ascii="CMU Serif Roman" w:eastAsia="CMU Serif Roman" w:hAnsi="CMU Serif Roman" w:cs="CMU Serif Roman"/>
            <w:sz w:val="24"/>
            <w:szCs w:val="24"/>
          </w:rPr>
          <w:t xml:space="preserve">penalize </w:t>
        </w:r>
        <w:r w:rsidR="0096045D">
          <w:rPr>
            <w:rFonts w:ascii="CMU Serif Roman" w:eastAsia="CMU Serif Roman" w:hAnsi="CMU Serif Roman" w:cs="CMU Serif Roman"/>
            <w:sz w:val="24"/>
            <w:szCs w:val="24"/>
          </w:rPr>
          <w:t xml:space="preserve">dispersal probability </w:t>
        </w:r>
        <w:r w:rsidR="00E20C64">
          <w:rPr>
            <w:rFonts w:ascii="CMU Serif Roman" w:eastAsia="CMU Serif Roman" w:hAnsi="CMU Serif Roman" w:cs="CMU Serif Roman"/>
            <w:sz w:val="24"/>
            <w:szCs w:val="24"/>
          </w:rPr>
          <w:t xml:space="preserve">as distance between areas increases, and as the </w:t>
        </w:r>
        <w:r w:rsidR="00E20C64">
          <w:rPr>
            <w:rFonts w:ascii="CMU Serif Roman" w:eastAsia="CMU Serif Roman" w:hAnsi="CMU Serif Roman" w:cs="CMU Serif Roman"/>
            <w:i/>
            <w:iCs/>
            <w:sz w:val="24"/>
            <w:szCs w:val="24"/>
          </w:rPr>
          <w:t>type</w:t>
        </w:r>
        <w:r w:rsidR="00E20C64">
          <w:rPr>
            <w:rFonts w:ascii="CMU Serif Roman" w:eastAsia="CMU Serif Roman" w:hAnsi="CMU Serif Roman" w:cs="CMU Serif Roman"/>
            <w:sz w:val="24"/>
            <w:szCs w:val="24"/>
          </w:rPr>
          <w:t xml:space="preserve"> of distance changes (e.g. over-land vs. over-water dispersal). </w:t>
        </w:r>
        <w:r w:rsidR="00C32A34">
          <w:rPr>
            <w:rFonts w:ascii="CMU Serif Roman" w:eastAsia="CMU Serif Roman" w:hAnsi="CMU Serif Roman" w:cs="CMU Serif Roman"/>
            <w:sz w:val="24"/>
            <w:szCs w:val="24"/>
          </w:rPr>
          <w:t xml:space="preserve">To identify the dispersal path of the pelodryadid tree frogs </w:t>
        </w:r>
        <w:r w:rsidR="0056656E">
          <w:rPr>
            <w:rFonts w:ascii="CMU Serif Roman" w:eastAsia="CMU Serif Roman" w:hAnsi="CMU Serif Roman" w:cs="CMU Serif Roman"/>
            <w:sz w:val="24"/>
            <w:szCs w:val="24"/>
          </w:rPr>
          <w:t>and how they arrived in Australia from a South American ancestor</w:t>
        </w:r>
        <w:r w:rsidR="008F11E6">
          <w:rPr>
            <w:rFonts w:ascii="CMU Serif Roman" w:eastAsia="CMU Serif Roman" w:hAnsi="CMU Serif Roman" w:cs="CMU Serif Roman"/>
            <w:sz w:val="24"/>
            <w:szCs w:val="24"/>
          </w:rPr>
          <w:t xml:space="preserve"> (Pyron 2014)</w:t>
        </w:r>
        <w:r w:rsidR="0056656E">
          <w:rPr>
            <w:rFonts w:ascii="CMU Serif Roman" w:eastAsia="CMU Serif Roman" w:hAnsi="CMU Serif Roman" w:cs="CMU Serif Roman"/>
            <w:sz w:val="24"/>
            <w:szCs w:val="24"/>
          </w:rPr>
          <w:t xml:space="preserve">, we </w:t>
        </w:r>
        <w:r w:rsidR="0089693E">
          <w:rPr>
            <w:rFonts w:ascii="CMU Serif Roman" w:eastAsia="CMU Serif Roman" w:hAnsi="CMU Serif Roman" w:cs="CMU Serif Roman"/>
            <w:sz w:val="24"/>
            <w:szCs w:val="24"/>
          </w:rPr>
          <w:t>designed two data sets. The first requires the Pelodryadidae to have travelled from South America through Antarctica and into Australia (</w:t>
        </w:r>
        <w:r w:rsidR="0089693E">
          <w:rPr>
            <w:rFonts w:ascii="CMU Serif Roman" w:eastAsia="CMU Serif Roman" w:hAnsi="CMU Serif Roman" w:cs="CMU Serif Roman"/>
            <w:i/>
            <w:iCs/>
            <w:sz w:val="24"/>
            <w:szCs w:val="24"/>
          </w:rPr>
          <w:t>H1</w:t>
        </w:r>
        <w:r w:rsidR="0089693E">
          <w:rPr>
            <w:rFonts w:ascii="CMU Serif Roman" w:eastAsia="CMU Serif Roman" w:hAnsi="CMU Serif Roman" w:cs="CMU Serif Roman"/>
            <w:sz w:val="24"/>
            <w:szCs w:val="24"/>
          </w:rPr>
          <w:t xml:space="preserve">) and the second </w:t>
        </w:r>
        <w:r w:rsidR="003C09B9">
          <w:rPr>
            <w:rFonts w:ascii="CMU Serif Roman" w:eastAsia="CMU Serif Roman" w:hAnsi="CMU Serif Roman" w:cs="CMU Serif Roman"/>
            <w:sz w:val="24"/>
            <w:szCs w:val="24"/>
          </w:rPr>
          <w:t>allows an overwater dispersal directly from South America to Australia</w:t>
        </w:r>
        <w:r w:rsidR="006A33F6">
          <w:rPr>
            <w:rFonts w:ascii="CMU Serif Roman" w:eastAsia="CMU Serif Roman" w:hAnsi="CMU Serif Roman" w:cs="CMU Serif Roman"/>
            <w:sz w:val="24"/>
            <w:szCs w:val="24"/>
          </w:rPr>
          <w:t xml:space="preserve"> (</w:t>
        </w:r>
        <w:r w:rsidR="006A33F6">
          <w:rPr>
            <w:rFonts w:ascii="CMU Serif Roman" w:eastAsia="CMU Serif Roman" w:hAnsi="CMU Serif Roman" w:cs="CMU Serif Roman"/>
            <w:i/>
            <w:iCs/>
            <w:sz w:val="24"/>
            <w:szCs w:val="24"/>
          </w:rPr>
          <w:t>H2</w:t>
        </w:r>
        <w:r w:rsidR="006A33F6">
          <w:rPr>
            <w:rFonts w:ascii="CMU Serif Roman" w:eastAsia="CMU Serif Roman" w:hAnsi="CMU Serif Roman" w:cs="CMU Serif Roman"/>
            <w:sz w:val="24"/>
            <w:szCs w:val="24"/>
          </w:rPr>
          <w:t>)</w:t>
        </w:r>
        <w:r w:rsidR="003C09B9">
          <w:rPr>
            <w:rFonts w:ascii="CMU Serif Roman" w:eastAsia="CMU Serif Roman" w:hAnsi="CMU Serif Roman" w:cs="CMU Serif Roman"/>
            <w:sz w:val="24"/>
            <w:szCs w:val="24"/>
          </w:rPr>
          <w:t xml:space="preserve">. </w:t>
        </w:r>
        <w:r w:rsidR="00520870">
          <w:rPr>
            <w:rFonts w:ascii="CMU Serif Roman" w:eastAsia="CMU Serif Roman" w:hAnsi="CMU Serif Roman" w:cs="CMU Serif Roman"/>
            <w:sz w:val="24"/>
            <w:szCs w:val="24"/>
          </w:rPr>
          <w:t xml:space="preserve">Comparative model </w:t>
        </w:r>
        <w:r w:rsidR="00520870">
          <w:rPr>
            <w:rFonts w:ascii="CMU Serif Roman" w:eastAsia="CMU Serif Roman" w:hAnsi="CMU Serif Roman" w:cs="CMU Serif Roman"/>
            <w:sz w:val="24"/>
            <w:szCs w:val="24"/>
          </w:rPr>
          <w:lastRenderedPageBreak/>
          <w:t xml:space="preserve">fit was assessed via AIC. </w:t>
        </w:r>
        <w:r w:rsidR="0004595B">
          <w:rPr>
            <w:rFonts w:ascii="CMU Serif Roman" w:eastAsia="CMU Serif Roman" w:hAnsi="CMU Serif Roman" w:cs="CMU Serif Roman"/>
            <w:sz w:val="24"/>
            <w:szCs w:val="24"/>
          </w:rPr>
          <w:t xml:space="preserve">Model specifics can be found in the </w:t>
        </w:r>
        <w:r w:rsidR="0004595B" w:rsidRPr="0004595B">
          <w:rPr>
            <w:rFonts w:ascii="CMU Serif Roman" w:eastAsia="CMU Serif Roman" w:hAnsi="CMU Serif Roman" w:cs="CMU Serif Roman"/>
            <w:i/>
            <w:iCs/>
            <w:sz w:val="24"/>
            <w:szCs w:val="24"/>
          </w:rPr>
          <w:t>Supplementary Materials and Methods</w:t>
        </w:r>
        <w:r w:rsidR="00F82AC8">
          <w:rPr>
            <w:rFonts w:ascii="CMU Serif Roman" w:eastAsia="CMU Serif Roman" w:hAnsi="CMU Serif Roman" w:cs="CMU Serif Roman"/>
            <w:sz w:val="24"/>
            <w:szCs w:val="24"/>
          </w:rPr>
          <w:t xml:space="preserve">. </w:t>
        </w:r>
      </w:ins>
    </w:p>
    <w:p w14:paraId="4A89C573" w14:textId="77777777" w:rsidR="006211A3" w:rsidRPr="008B6D7A" w:rsidRDefault="006211A3" w:rsidP="008B6D7A">
      <w:pPr>
        <w:spacing w:line="360" w:lineRule="auto"/>
        <w:rPr>
          <w:rFonts w:ascii="CMU Serif Roman" w:eastAsia="CMU Serif Roman" w:hAnsi="CMU Serif Roman" w:cs="CMU Serif Roman"/>
          <w:sz w:val="24"/>
          <w:szCs w:val="24"/>
        </w:rPr>
      </w:pPr>
    </w:p>
    <w:p w14:paraId="2268A977"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Results</w:t>
      </w:r>
    </w:p>
    <w:p w14:paraId="243A0828" w14:textId="48B660B2" w:rsidR="006211A3" w:rsidRPr="008B6D7A" w:rsidRDefault="00000000" w:rsidP="00A05251">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Crown divergences of the three Australian frog radiations can be clearly separated into old (Myobatrachidae and Limnodynastidae–80 mya), intermediate (Pelodryadidae–30 mya), and young (Asterophryinae–11 mya) (Fig.2). The youngest Australian group, microhylids in the genera </w:t>
      </w:r>
      <w:r w:rsidRPr="008B6D7A">
        <w:rPr>
          <w:rFonts w:ascii="CMU Serif Roman" w:eastAsia="CMU Serif Roman" w:hAnsi="CMU Serif Roman" w:cs="CMU Serif Roman"/>
          <w:i/>
          <w:sz w:val="24"/>
          <w:szCs w:val="24"/>
        </w:rPr>
        <w:t xml:space="preserve">Austrochaperina </w:t>
      </w:r>
      <w:r w:rsidRPr="008B6D7A">
        <w:rPr>
          <w:rFonts w:ascii="CMU Serif Roman" w:eastAsia="CMU Serif Roman" w:hAnsi="CMU Serif Roman" w:cs="CMU Serif Roman"/>
          <w:sz w:val="24"/>
          <w:szCs w:val="24"/>
        </w:rPr>
        <w:t xml:space="preserve">and </w:t>
      </w:r>
      <w:r w:rsidRPr="008B6D7A">
        <w:rPr>
          <w:rFonts w:ascii="CMU Serif Roman" w:eastAsia="CMU Serif Roman" w:hAnsi="CMU Serif Roman" w:cs="CMU Serif Roman"/>
          <w:i/>
          <w:sz w:val="24"/>
          <w:szCs w:val="24"/>
        </w:rPr>
        <w:t>Cophixalus</w:t>
      </w:r>
      <w:r w:rsidRPr="008B6D7A">
        <w:rPr>
          <w:rFonts w:ascii="CMU Serif Roman" w:eastAsia="CMU Serif Roman" w:hAnsi="CMU Serif Roman" w:cs="CMU Serif Roman"/>
          <w:sz w:val="24"/>
          <w:szCs w:val="24"/>
        </w:rPr>
        <w:t>, are embedded deeply within the subfamily Asterophryinae and appear to represent two separate, relatively recent (</w:t>
      </w:r>
      <w:r w:rsidRPr="008B6D7A">
        <w:rPr>
          <w:rFonts w:ascii="Cambria Math" w:eastAsia="Cambria Math" w:hAnsi="Cambria Math" w:cs="Cambria Math"/>
          <w:sz w:val="24"/>
          <w:szCs w:val="24"/>
        </w:rPr>
        <w:t>≃</w:t>
      </w:r>
      <w:r w:rsidRPr="008B6D7A">
        <w:rPr>
          <w:rFonts w:ascii="CMU Serif Roman" w:eastAsia="CMU Serif Roman" w:hAnsi="CMU Serif Roman" w:cs="CMU Serif Roman"/>
          <w:sz w:val="24"/>
          <w:szCs w:val="24"/>
        </w:rPr>
        <w:t xml:space="preserve">11 mya) </w:t>
      </w:r>
      <w:del w:id="12" w:author="Ian Brennan" w:date="2023-04-12T15:36:00Z">
        <w:r w:rsidRPr="008B6D7A">
          <w:rPr>
            <w:rFonts w:ascii="CMU Serif Roman" w:eastAsia="CMU Serif Roman" w:hAnsi="CMU Serif Roman" w:cs="CMU Serif Roman"/>
            <w:sz w:val="24"/>
            <w:szCs w:val="24"/>
          </w:rPr>
          <w:delText>invasions of</w:delText>
        </w:r>
      </w:del>
      <w:ins w:id="13" w:author="Ian Brennan" w:date="2023-04-12T15:36:00Z">
        <w:r w:rsidR="00BF5711">
          <w:rPr>
            <w:rFonts w:ascii="CMU Serif Roman" w:eastAsia="CMU Serif Roman" w:hAnsi="CMU Serif Roman" w:cs="CMU Serif Roman"/>
            <w:sz w:val="24"/>
            <w:szCs w:val="24"/>
          </w:rPr>
          <w:t>dispers</w:t>
        </w:r>
        <w:r w:rsidR="00106C43">
          <w:rPr>
            <w:rFonts w:ascii="CMU Serif Roman" w:eastAsia="CMU Serif Roman" w:hAnsi="CMU Serif Roman" w:cs="CMU Serif Roman"/>
            <w:sz w:val="24"/>
            <w:szCs w:val="24"/>
          </w:rPr>
          <w:t>als into</w:t>
        </w:r>
      </w:ins>
      <w:r w:rsidRPr="008B6D7A">
        <w:rPr>
          <w:rFonts w:ascii="CMU Serif Roman" w:eastAsia="CMU Serif Roman" w:hAnsi="CMU Serif Roman" w:cs="CMU Serif Roman"/>
          <w:sz w:val="24"/>
          <w:szCs w:val="24"/>
        </w:rPr>
        <w:t xml:space="preserve"> Australia from New Guinea. Pelodryadidae tree frogs also share a complex biogeographic history across Australasia, with several species groups split across the Torres Strait (separating Australia and New Guinea), suggesting frequent biotic exchange. However, the origins of the Pelodryadidae are far older. Their closest</w:t>
      </w:r>
      <w:ins w:id="14" w:author="Ian Brennan" w:date="2023-04-12T15:36:00Z">
        <w:r w:rsidR="00A31E9C">
          <w:rPr>
            <w:rFonts w:ascii="CMU Serif Roman" w:eastAsia="CMU Serif Roman" w:hAnsi="CMU Serif Roman" w:cs="CMU Serif Roman"/>
            <w:sz w:val="24"/>
            <w:szCs w:val="24"/>
          </w:rPr>
          <w:t xml:space="preserve"> extant</w:t>
        </w:r>
      </w:ins>
      <w:r w:rsidRPr="008B6D7A">
        <w:rPr>
          <w:rFonts w:ascii="CMU Serif Roman" w:eastAsia="CMU Serif Roman" w:hAnsi="CMU Serif Roman" w:cs="CMU Serif Roman"/>
          <w:sz w:val="24"/>
          <w:szCs w:val="24"/>
        </w:rPr>
        <w:t xml:space="preserve"> relatives are the iconic Phyllomedusidae found throughout Central and South America, with the crown split between extant Pelodryadidae in Australia/New Guinea and South America estimated at approximately 40 million years ago. Australian myobatrachids and limnodynastids also have their closest </w:t>
      </w:r>
      <w:ins w:id="15" w:author="Ian Brennan" w:date="2023-04-12T15:36:00Z">
        <w:r w:rsidR="00B454AC">
          <w:rPr>
            <w:rFonts w:ascii="CMU Serif Roman" w:eastAsia="CMU Serif Roman" w:hAnsi="CMU Serif Roman" w:cs="CMU Serif Roman"/>
            <w:sz w:val="24"/>
            <w:szCs w:val="24"/>
          </w:rPr>
          <w:t xml:space="preserve">living </w:t>
        </w:r>
      </w:ins>
      <w:r w:rsidRPr="008B6D7A">
        <w:rPr>
          <w:rFonts w:ascii="CMU Serif Roman" w:eastAsia="CMU Serif Roman" w:hAnsi="CMU Serif Roman" w:cs="CMU Serif Roman"/>
          <w:sz w:val="24"/>
          <w:szCs w:val="24"/>
        </w:rPr>
        <w:t xml:space="preserve">relatives in South America—the Calyptocephallelidae, represented here by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the Helmeted Water Toad of Chile. The crown split between extant myobatrachoids in Australia and Chile is ancient, occurring more than 100 million years ago.</w:t>
      </w:r>
      <w:r w:rsidR="00C940D7">
        <w:rPr>
          <w:rFonts w:ascii="CMU Serif Roman" w:eastAsia="CMU Serif Roman" w:hAnsi="CMU Serif Roman" w:cs="CMU Serif Roman"/>
          <w:sz w:val="24"/>
          <w:szCs w:val="24"/>
        </w:rPr>
        <w:t xml:space="preserve"> </w:t>
      </w:r>
      <w:ins w:id="16" w:author="Ian Brennan" w:date="2023-04-12T15:36:00Z">
        <w:r w:rsidR="00C940D7">
          <w:rPr>
            <w:rFonts w:ascii="CMU Serif Roman" w:eastAsia="CMU Serif Roman" w:hAnsi="CMU Serif Roman" w:cs="CMU Serif Roman"/>
            <w:sz w:val="24"/>
            <w:szCs w:val="24"/>
          </w:rPr>
          <w:t xml:space="preserve">Phylogenomic topologies are </w:t>
        </w:r>
        <w:r w:rsidR="00A35F2C">
          <w:rPr>
            <w:rFonts w:ascii="CMU Serif Roman" w:eastAsia="CMU Serif Roman" w:hAnsi="CMU Serif Roman" w:cs="CMU Serif Roman"/>
            <w:sz w:val="24"/>
            <w:szCs w:val="24"/>
          </w:rPr>
          <w:t>nearly identical</w:t>
        </w:r>
        <w:r w:rsidR="00C940D7">
          <w:rPr>
            <w:rFonts w:ascii="CMU Serif Roman" w:eastAsia="CMU Serif Roman" w:hAnsi="CMU Serif Roman" w:cs="CMU Serif Roman"/>
            <w:sz w:val="24"/>
            <w:szCs w:val="24"/>
          </w:rPr>
          <w:t xml:space="preserve"> across the quartet-based coalescent method (ASTRAL) and concatenat</w:t>
        </w:r>
        <w:r w:rsidR="00A35F2C">
          <w:rPr>
            <w:rFonts w:ascii="CMU Serif Roman" w:eastAsia="CMU Serif Roman" w:hAnsi="CMU Serif Roman" w:cs="CMU Serif Roman"/>
            <w:sz w:val="24"/>
            <w:szCs w:val="24"/>
          </w:rPr>
          <w:t xml:space="preserve">ion under the GHOST heterotachy model (IQTREE). </w:t>
        </w:r>
        <w:r w:rsidR="00432B57">
          <w:rPr>
            <w:rFonts w:ascii="CMU Serif Roman" w:eastAsia="CMU Serif Roman" w:hAnsi="CMU Serif Roman" w:cs="CMU Serif Roman"/>
            <w:sz w:val="24"/>
            <w:szCs w:val="24"/>
          </w:rPr>
          <w:t xml:space="preserve">They differ at three </w:t>
        </w:r>
        <w:r w:rsidR="004A109C">
          <w:rPr>
            <w:rFonts w:ascii="CMU Serif Roman" w:eastAsia="CMU Serif Roman" w:hAnsi="CMU Serif Roman" w:cs="CMU Serif Roman"/>
            <w:sz w:val="24"/>
            <w:szCs w:val="24"/>
          </w:rPr>
          <w:t xml:space="preserve">very short </w:t>
        </w:r>
        <w:r w:rsidR="00432B57">
          <w:rPr>
            <w:rFonts w:ascii="CMU Serif Roman" w:eastAsia="CMU Serif Roman" w:hAnsi="CMU Serif Roman" w:cs="CMU Serif Roman"/>
            <w:sz w:val="24"/>
            <w:szCs w:val="24"/>
          </w:rPr>
          <w:t xml:space="preserve">branches which bear no significant implications for our understanding of </w:t>
        </w:r>
        <w:r w:rsidR="00582F42">
          <w:rPr>
            <w:rFonts w:ascii="CMU Serif Roman" w:eastAsia="CMU Serif Roman" w:hAnsi="CMU Serif Roman" w:cs="CMU Serif Roman"/>
            <w:sz w:val="24"/>
            <w:szCs w:val="24"/>
          </w:rPr>
          <w:t xml:space="preserve">the relationships of </w:t>
        </w:r>
        <w:r w:rsidR="00432B57">
          <w:rPr>
            <w:rFonts w:ascii="CMU Serif Roman" w:eastAsia="CMU Serif Roman" w:hAnsi="CMU Serif Roman" w:cs="CMU Serif Roman"/>
            <w:sz w:val="24"/>
            <w:szCs w:val="24"/>
          </w:rPr>
          <w:t>Australian frogs.</w:t>
        </w:r>
        <w:r w:rsidR="004D76FD">
          <w:rPr>
            <w:rFonts w:ascii="CMU Serif Roman" w:eastAsia="CMU Serif Roman" w:hAnsi="CMU Serif Roman" w:cs="CMU Serif Roman"/>
            <w:sz w:val="24"/>
            <w:szCs w:val="24"/>
          </w:rPr>
          <w:t xml:space="preserve"> We find support in the GHOST model for </w:t>
        </w:r>
        <w:r w:rsidR="0063203C">
          <w:rPr>
            <w:rFonts w:ascii="CMU Serif Roman" w:eastAsia="CMU Serif Roman" w:hAnsi="CMU Serif Roman" w:cs="CMU Serif Roman"/>
            <w:sz w:val="24"/>
            <w:szCs w:val="24"/>
          </w:rPr>
          <w:t>four</w:t>
        </w:r>
        <w:r w:rsidR="004D76FD">
          <w:rPr>
            <w:rFonts w:ascii="CMU Serif Roman" w:eastAsia="CMU Serif Roman" w:hAnsi="CMU Serif Roman" w:cs="CMU Serif Roman"/>
            <w:sz w:val="24"/>
            <w:szCs w:val="24"/>
          </w:rPr>
          <w:t xml:space="preserve"> distinct rate classes, which vary in total tree length</w:t>
        </w:r>
        <w:r w:rsidR="00B800F2">
          <w:rPr>
            <w:rFonts w:ascii="CMU Serif Roman" w:eastAsia="CMU Serif Roman" w:hAnsi="CMU Serif Roman" w:cs="CMU Serif Roman"/>
            <w:sz w:val="24"/>
            <w:szCs w:val="24"/>
          </w:rPr>
          <w:t xml:space="preserve"> (TTL)</w:t>
        </w:r>
        <w:r w:rsidR="004D76FD">
          <w:rPr>
            <w:rFonts w:ascii="CMU Serif Roman" w:eastAsia="CMU Serif Roman" w:hAnsi="CMU Serif Roman" w:cs="CMU Serif Roman"/>
            <w:sz w:val="24"/>
            <w:szCs w:val="24"/>
          </w:rPr>
          <w:t xml:space="preserve"> </w:t>
        </w:r>
        <w:r w:rsidR="00B800F2">
          <w:rPr>
            <w:rFonts w:ascii="CMU Serif Roman" w:eastAsia="CMU Serif Roman" w:hAnsi="CMU Serif Roman" w:cs="CMU Serif Roman"/>
            <w:sz w:val="24"/>
            <w:szCs w:val="24"/>
          </w:rPr>
          <w:t xml:space="preserve">by more than 50x, providing </w:t>
        </w:r>
        <w:r w:rsidR="002F3807">
          <w:rPr>
            <w:rFonts w:ascii="CMU Serif Roman" w:eastAsia="CMU Serif Roman" w:hAnsi="CMU Serif Roman" w:cs="CMU Serif Roman"/>
            <w:sz w:val="24"/>
            <w:szCs w:val="24"/>
          </w:rPr>
          <w:t xml:space="preserve">evidence of </w:t>
        </w:r>
        <w:r w:rsidR="00B800F2">
          <w:rPr>
            <w:rFonts w:ascii="CMU Serif Roman" w:eastAsia="CMU Serif Roman" w:hAnsi="CMU Serif Roman" w:cs="CMU Serif Roman"/>
            <w:sz w:val="24"/>
            <w:szCs w:val="24"/>
          </w:rPr>
          <w:t xml:space="preserve">strong heterotachy among sites. </w:t>
        </w:r>
      </w:ins>
      <w:r w:rsidR="00B800F2">
        <w:rPr>
          <w:rFonts w:ascii="CMU Serif Roman" w:eastAsia="CMU Serif Roman" w:hAnsi="CMU Serif Roman" w:cs="CMU Serif Roman"/>
          <w:sz w:val="24"/>
          <w:szCs w:val="24"/>
        </w:rPr>
        <w:lastRenderedPageBreak/>
        <w:t xml:space="preserve">The </w:t>
      </w:r>
      <w:del w:id="17" w:author="Ian Brennan" w:date="2023-04-12T15:36:00Z">
        <w:r w:rsidRPr="008B6D7A">
          <w:rPr>
            <w:rFonts w:ascii="CMU Serif Roman" w:eastAsia="CMU Serif Roman" w:hAnsi="CMU Serif Roman" w:cs="CMU Serif Roman"/>
            <w:sz w:val="24"/>
            <w:szCs w:val="24"/>
          </w:rPr>
          <w:delText>remaining</w:delText>
        </w:r>
      </w:del>
      <w:ins w:id="18" w:author="Ian Brennan" w:date="2023-04-12T15:36:00Z">
        <w:r w:rsidR="00B800F2">
          <w:rPr>
            <w:rFonts w:ascii="CMU Serif Roman" w:eastAsia="CMU Serif Roman" w:hAnsi="CMU Serif Roman" w:cs="CMU Serif Roman"/>
            <w:sz w:val="24"/>
            <w:szCs w:val="24"/>
          </w:rPr>
          <w:t xml:space="preserve">distribution of TTL among branches across the </w:t>
        </w:r>
        <w:r w:rsidR="00AD04E5">
          <w:rPr>
            <w:rFonts w:ascii="CMU Serif Roman" w:eastAsia="CMU Serif Roman" w:hAnsi="CMU Serif Roman" w:cs="CMU Serif Roman"/>
            <w:sz w:val="24"/>
            <w:szCs w:val="24"/>
          </w:rPr>
          <w:t>four</w:t>
        </w:r>
        <w:r w:rsidR="00B800F2">
          <w:rPr>
            <w:rFonts w:ascii="CMU Serif Roman" w:eastAsia="CMU Serif Roman" w:hAnsi="CMU Serif Roman" w:cs="CMU Serif Roman"/>
            <w:sz w:val="24"/>
            <w:szCs w:val="24"/>
          </w:rPr>
          <w:t xml:space="preserve"> trees however</w:t>
        </w:r>
        <w:r w:rsidR="001023EA">
          <w:rPr>
            <w:rFonts w:ascii="CMU Serif Roman" w:eastAsia="CMU Serif Roman" w:hAnsi="CMU Serif Roman" w:cs="CMU Serif Roman"/>
            <w:sz w:val="24"/>
            <w:szCs w:val="24"/>
          </w:rPr>
          <w:t>, is</w:t>
        </w:r>
        <w:r w:rsidR="00B800F2">
          <w:rPr>
            <w:rFonts w:ascii="CMU Serif Roman" w:eastAsia="CMU Serif Roman" w:hAnsi="CMU Serif Roman" w:cs="CMU Serif Roman"/>
            <w:sz w:val="24"/>
            <w:szCs w:val="24"/>
          </w:rPr>
          <w:t xml:space="preserve"> largely consistent suggesting little effect of </w:t>
        </w:r>
        <w:r w:rsidR="001023EA">
          <w:rPr>
            <w:rFonts w:ascii="CMU Serif Roman" w:eastAsia="CMU Serif Roman" w:hAnsi="CMU Serif Roman" w:cs="CMU Serif Roman"/>
            <w:sz w:val="24"/>
            <w:szCs w:val="24"/>
          </w:rPr>
          <w:t xml:space="preserve">heterotachy among lineages. </w:t>
        </w:r>
        <w:r w:rsidR="004A109C">
          <w:rPr>
            <w:rFonts w:ascii="CMU Serif Roman" w:eastAsia="CMU Serif Roman" w:hAnsi="CMU Serif Roman" w:cs="CMU Serif Roman"/>
            <w:sz w:val="24"/>
            <w:szCs w:val="24"/>
          </w:rPr>
          <w:t>Overall</w:t>
        </w:r>
        <w:r w:rsidR="008B1BA6">
          <w:rPr>
            <w:rFonts w:ascii="CMU Serif Roman" w:eastAsia="CMU Serif Roman" w:hAnsi="CMU Serif Roman" w:cs="CMU Serif Roman"/>
            <w:sz w:val="24"/>
            <w:szCs w:val="24"/>
          </w:rPr>
          <w:t>,</w:t>
        </w:r>
        <w:r w:rsidR="004A109C">
          <w:rPr>
            <w:rFonts w:ascii="CMU Serif Roman" w:eastAsia="CMU Serif Roman" w:hAnsi="CMU Serif Roman" w:cs="CMU Serif Roman"/>
            <w:sz w:val="24"/>
            <w:szCs w:val="24"/>
          </w:rPr>
          <w:t xml:space="preserve"> the</w:t>
        </w:r>
      </w:ins>
      <w:r w:rsidR="004A109C" w:rsidRPr="008B6D7A">
        <w:rPr>
          <w:rFonts w:ascii="CMU Serif Roman" w:eastAsia="CMU Serif Roman" w:hAnsi="CMU Serif Roman" w:cs="CMU Serif Roman"/>
          <w:sz w:val="24"/>
          <w:szCs w:val="24"/>
        </w:rPr>
        <w:t xml:space="preserve"> phylogenomic </w:t>
      </w:r>
      <w:del w:id="19" w:author="Ian Brennan" w:date="2023-04-12T15:36:00Z">
        <w:r w:rsidRPr="008B6D7A">
          <w:rPr>
            <w:rFonts w:ascii="CMU Serif Roman" w:eastAsia="CMU Serif Roman" w:hAnsi="CMU Serif Roman" w:cs="CMU Serif Roman"/>
            <w:sz w:val="24"/>
            <w:szCs w:val="24"/>
          </w:rPr>
          <w:delText>topology</w:delText>
        </w:r>
      </w:del>
      <w:ins w:id="20" w:author="Ian Brennan" w:date="2023-04-12T15:36:00Z">
        <w:r w:rsidR="004A109C" w:rsidRPr="008B6D7A">
          <w:rPr>
            <w:rFonts w:ascii="CMU Serif Roman" w:eastAsia="CMU Serif Roman" w:hAnsi="CMU Serif Roman" w:cs="CMU Serif Roman"/>
            <w:sz w:val="24"/>
            <w:szCs w:val="24"/>
          </w:rPr>
          <w:t>topolog</w:t>
        </w:r>
        <w:r w:rsidR="002D2C89">
          <w:rPr>
            <w:rFonts w:ascii="CMU Serif Roman" w:eastAsia="CMU Serif Roman" w:hAnsi="CMU Serif Roman" w:cs="CMU Serif Roman"/>
            <w:sz w:val="24"/>
            <w:szCs w:val="24"/>
          </w:rPr>
          <w:t>ies</w:t>
        </w:r>
      </w:ins>
      <w:r w:rsidR="004A109C" w:rsidRPr="008B6D7A">
        <w:rPr>
          <w:rFonts w:ascii="CMU Serif Roman" w:eastAsia="CMU Serif Roman" w:hAnsi="CMU Serif Roman" w:cs="CMU Serif Roman"/>
          <w:sz w:val="24"/>
          <w:szCs w:val="24"/>
        </w:rPr>
        <w:t xml:space="preserve"> and divergence estimates </w:t>
      </w:r>
      <w:del w:id="21" w:author="Ian Brennan" w:date="2023-04-12T15:36:00Z">
        <w:r w:rsidRPr="008B6D7A">
          <w:rPr>
            <w:rFonts w:ascii="CMU Serif Roman" w:eastAsia="CMU Serif Roman" w:hAnsi="CMU Serif Roman" w:cs="CMU Serif Roman"/>
            <w:sz w:val="24"/>
            <w:szCs w:val="24"/>
          </w:rPr>
          <w:delText xml:space="preserve">of frogs </w:delText>
        </w:r>
      </w:del>
      <w:r w:rsidR="004A109C" w:rsidRPr="008B6D7A">
        <w:rPr>
          <w:rFonts w:ascii="CMU Serif Roman" w:eastAsia="CMU Serif Roman" w:hAnsi="CMU Serif Roman" w:cs="CMU Serif Roman"/>
          <w:sz w:val="24"/>
          <w:szCs w:val="24"/>
        </w:rPr>
        <w:t>are broadly consistent with previous results (Feng et al. 2017;</w:t>
      </w:r>
      <w:r w:rsidR="00B349FB">
        <w:rPr>
          <w:rFonts w:ascii="CMU Serif Roman" w:eastAsia="CMU Serif Roman" w:hAnsi="CMU Serif Roman" w:cs="CMU Serif Roman"/>
          <w:sz w:val="24"/>
          <w:szCs w:val="24"/>
        </w:rPr>
        <w:t xml:space="preserve"> </w:t>
      </w:r>
      <w:ins w:id="22" w:author="Ian Brennan" w:date="2023-04-12T15:36:00Z">
        <w:r w:rsidR="00B349FB">
          <w:rPr>
            <w:rFonts w:ascii="CMU Serif Roman" w:eastAsia="CMU Serif Roman" w:hAnsi="CMU Serif Roman" w:cs="CMU Serif Roman"/>
            <w:sz w:val="24"/>
            <w:szCs w:val="24"/>
          </w:rPr>
          <w:t>Streicher et al 2018;</w:t>
        </w:r>
        <w:r w:rsidR="004A109C" w:rsidRPr="008B6D7A">
          <w:rPr>
            <w:rFonts w:ascii="CMU Serif Roman" w:eastAsia="CMU Serif Roman" w:hAnsi="CMU Serif Roman" w:cs="CMU Serif Roman"/>
            <w:sz w:val="24"/>
            <w:szCs w:val="24"/>
          </w:rPr>
          <w:t xml:space="preserve"> </w:t>
        </w:r>
        <w:r w:rsidR="00832157">
          <w:rPr>
            <w:rFonts w:ascii="CMU Serif Roman" w:eastAsia="CMU Serif Roman" w:hAnsi="CMU Serif Roman" w:cs="CMU Serif Roman"/>
            <w:sz w:val="24"/>
            <w:szCs w:val="24"/>
          </w:rPr>
          <w:t xml:space="preserve">Streicher et al. 2020; </w:t>
        </w:r>
      </w:ins>
      <w:r w:rsidR="004A109C" w:rsidRPr="008B6D7A">
        <w:rPr>
          <w:rFonts w:ascii="CMU Serif Roman" w:eastAsia="CMU Serif Roman" w:hAnsi="CMU Serif Roman" w:cs="CMU Serif Roman"/>
          <w:sz w:val="24"/>
          <w:szCs w:val="24"/>
        </w:rPr>
        <w:t>Hime et al. 2021) (Fig.2, S4</w:t>
      </w:r>
      <w:del w:id="23" w:author="Ian Brennan" w:date="2023-04-12T15:36:00Z">
        <w:r w:rsidR="008B05FB">
          <w:rPr>
            <w:rFonts w:ascii="CMU Serif Roman" w:eastAsia="CMU Serif Roman" w:hAnsi="CMU Serif Roman" w:cs="CMU Serif Roman"/>
            <w:sz w:val="24"/>
            <w:szCs w:val="24"/>
          </w:rPr>
          <w:delText>, S5</w:delText>
        </w:r>
      </w:del>
      <w:ins w:id="24" w:author="Ian Brennan" w:date="2023-04-12T15:36:00Z">
        <w:r w:rsidR="00972858">
          <w:rPr>
            <w:rFonts w:ascii="CMU Serif Roman" w:eastAsia="CMU Serif Roman" w:hAnsi="CMU Serif Roman" w:cs="CMU Serif Roman"/>
            <w:sz w:val="24"/>
            <w:szCs w:val="24"/>
          </w:rPr>
          <w:t>—</w:t>
        </w:r>
        <w:r w:rsidR="008B05FB">
          <w:rPr>
            <w:rFonts w:ascii="CMU Serif Roman" w:eastAsia="CMU Serif Roman" w:hAnsi="CMU Serif Roman" w:cs="CMU Serif Roman"/>
            <w:sz w:val="24"/>
            <w:szCs w:val="24"/>
          </w:rPr>
          <w:t>S</w:t>
        </w:r>
        <w:r w:rsidR="00972858">
          <w:rPr>
            <w:rFonts w:ascii="CMU Serif Roman" w:eastAsia="CMU Serif Roman" w:hAnsi="CMU Serif Roman" w:cs="CMU Serif Roman"/>
            <w:sz w:val="24"/>
            <w:szCs w:val="24"/>
          </w:rPr>
          <w:t>6</w:t>
        </w:r>
      </w:ins>
      <w:r w:rsidR="004A109C" w:rsidRPr="008B6D7A">
        <w:rPr>
          <w:rFonts w:ascii="CMU Serif Roman" w:eastAsia="CMU Serif Roman" w:hAnsi="CMU Serif Roman" w:cs="CMU Serif Roman"/>
          <w:sz w:val="24"/>
          <w:szCs w:val="24"/>
        </w:rPr>
        <w:t xml:space="preserve">). </w:t>
      </w:r>
    </w:p>
    <w:p w14:paraId="17A86156" w14:textId="77777777" w:rsidR="006211A3" w:rsidRPr="008B6D7A" w:rsidRDefault="006211A3" w:rsidP="008B6D7A">
      <w:pPr>
        <w:spacing w:line="360" w:lineRule="auto"/>
        <w:ind w:firstLine="720"/>
        <w:rPr>
          <w:del w:id="25" w:author="Ian Brennan" w:date="2023-04-12T15:36:00Z"/>
          <w:rFonts w:ascii="CMU Serif Roman" w:eastAsia="CMU Serif Roman" w:hAnsi="CMU Serif Roman" w:cs="CMU Serif Roman"/>
          <w:sz w:val="24"/>
          <w:szCs w:val="24"/>
        </w:rPr>
      </w:pPr>
    </w:p>
    <w:p w14:paraId="2FF4E6F5" w14:textId="31AADD76" w:rsidR="007E7832" w:rsidRDefault="00FC6527" w:rsidP="00D474FB">
      <w:pPr>
        <w:spacing w:line="360" w:lineRule="auto"/>
        <w:rPr>
          <w:ins w:id="26" w:author="Ian Brennan" w:date="2023-04-12T15:36:00Z"/>
          <w:rFonts w:ascii="CMU Serif Roman" w:eastAsia="CMU Serif Roman" w:hAnsi="CMU Serif Roman" w:cs="CMU Serif Roman"/>
          <w:sz w:val="24"/>
          <w:szCs w:val="24"/>
        </w:rPr>
      </w:pPr>
      <w:del w:id="27" w:author="Ian Brennan" w:date="2023-04-12T15:36:00Z">
        <w:r>
          <w:rPr>
            <w:rFonts w:ascii="CMU Serif Roman" w:eastAsia="CMU Serif Roman" w:hAnsi="CMU Serif Roman" w:cs="CMU Serif Roman"/>
            <w:noProof/>
            <w:sz w:val="24"/>
            <w:szCs w:val="24"/>
          </w:rPr>
          <w:drawing>
            <wp:inline distT="0" distB="0" distL="0" distR="0" wp14:anchorId="02FEBAB5" wp14:editId="014D6622">
              <wp:extent cx="3843020" cy="6956081"/>
              <wp:effectExtent l="0" t="0" r="5080" b="3810"/>
              <wp:docPr id="1571060352" name="Picture 157106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00220" cy="7059615"/>
                      </a:xfrm>
                      <a:prstGeom prst="rect">
                        <a:avLst/>
                      </a:prstGeom>
                    </pic:spPr>
                  </pic:pic>
                </a:graphicData>
              </a:graphic>
            </wp:inline>
          </w:drawing>
        </w:r>
      </w:del>
      <w:ins w:id="28" w:author="Ian Brennan" w:date="2023-04-12T15:36:00Z">
        <w:r w:rsidR="00D474FB">
          <w:rPr>
            <w:rFonts w:ascii="CMU Serif Roman" w:eastAsia="CMU Serif Roman" w:hAnsi="CMU Serif Roman" w:cs="CMU Serif Roman"/>
            <w:sz w:val="24"/>
            <w:szCs w:val="24"/>
          </w:rPr>
          <w:tab/>
        </w:r>
        <w:r w:rsidR="007B3259">
          <w:rPr>
            <w:rFonts w:ascii="CMU Serif Roman" w:eastAsia="CMU Serif Roman" w:hAnsi="CMU Serif Roman" w:cs="CMU Serif Roman"/>
            <w:sz w:val="24"/>
            <w:szCs w:val="24"/>
          </w:rPr>
          <w:t xml:space="preserve">Biogeographic modelling </w:t>
        </w:r>
        <w:r w:rsidR="000F0FEE">
          <w:rPr>
            <w:rFonts w:ascii="CMU Serif Roman" w:eastAsia="CMU Serif Roman" w:hAnsi="CMU Serif Roman" w:cs="CMU Serif Roman"/>
            <w:sz w:val="24"/>
            <w:szCs w:val="24"/>
          </w:rPr>
          <w:t xml:space="preserve">provides support for </w:t>
        </w:r>
        <w:r w:rsidR="00026F81">
          <w:rPr>
            <w:rFonts w:ascii="CMU Serif Roman" w:eastAsia="CMU Serif Roman" w:hAnsi="CMU Serif Roman" w:cs="CMU Serif Roman"/>
            <w:sz w:val="24"/>
            <w:szCs w:val="24"/>
          </w:rPr>
          <w:t xml:space="preserve">a </w:t>
        </w:r>
        <w:r w:rsidR="000F0FEE">
          <w:rPr>
            <w:rFonts w:ascii="CMU Serif Roman" w:eastAsia="CMU Serif Roman" w:hAnsi="CMU Serif Roman" w:cs="CMU Serif Roman"/>
            <w:sz w:val="24"/>
            <w:szCs w:val="24"/>
          </w:rPr>
          <w:t xml:space="preserve">diversification scenario in which </w:t>
        </w:r>
        <w:r w:rsidR="00026F81">
          <w:rPr>
            <w:rFonts w:ascii="CMU Serif Roman" w:eastAsia="CMU Serif Roman" w:hAnsi="CMU Serif Roman" w:cs="CMU Serif Roman"/>
            <w:sz w:val="24"/>
            <w:szCs w:val="24"/>
          </w:rPr>
          <w:t xml:space="preserve">the dispersal of frogs was influenced by vicariant events (parameter </w:t>
        </w:r>
        <w:r w:rsidR="00026F81">
          <w:rPr>
            <w:rFonts w:ascii="CMU Serif Roman" w:eastAsia="CMU Serif Roman" w:hAnsi="CMU Serif Roman" w:cs="CMU Serif Roman"/>
            <w:i/>
            <w:iCs/>
            <w:sz w:val="24"/>
            <w:szCs w:val="24"/>
          </w:rPr>
          <w:t>j</w:t>
        </w:r>
        <w:r w:rsidR="00026F81">
          <w:rPr>
            <w:rFonts w:ascii="CMU Serif Roman" w:eastAsia="CMU Serif Roman" w:hAnsi="CMU Serif Roman" w:cs="CMU Serif Roman"/>
            <w:sz w:val="24"/>
            <w:szCs w:val="24"/>
          </w:rPr>
          <w:t xml:space="preserve">), </w:t>
        </w:r>
        <w:r w:rsidR="00AB6973">
          <w:rPr>
            <w:rFonts w:ascii="CMU Serif Roman" w:eastAsia="CMU Serif Roman" w:hAnsi="CMU Serif Roman" w:cs="CMU Serif Roman"/>
            <w:sz w:val="24"/>
            <w:szCs w:val="24"/>
          </w:rPr>
          <w:t>distance among biogeographic regions</w:t>
        </w:r>
        <w:r w:rsidR="00DF7FCF">
          <w:rPr>
            <w:rFonts w:ascii="CMU Serif Roman" w:eastAsia="CMU Serif Roman" w:hAnsi="CMU Serif Roman" w:cs="CMU Serif Roman"/>
            <w:sz w:val="24"/>
            <w:szCs w:val="24"/>
          </w:rPr>
          <w:t xml:space="preserve"> (</w:t>
        </w:r>
        <w:r w:rsidR="00DF7FCF">
          <w:rPr>
            <w:rFonts w:ascii="CMU Serif Roman" w:eastAsia="CMU Serif Roman" w:hAnsi="CMU Serif Roman" w:cs="CMU Serif Roman"/>
            <w:i/>
            <w:iCs/>
            <w:sz w:val="24"/>
            <w:szCs w:val="24"/>
          </w:rPr>
          <w:t>x</w:t>
        </w:r>
        <w:r w:rsidR="00DF7FCF">
          <w:rPr>
            <w:rFonts w:ascii="CMU Serif Roman" w:eastAsia="CMU Serif Roman" w:hAnsi="CMU Serif Roman" w:cs="CMU Serif Roman"/>
            <w:sz w:val="24"/>
            <w:szCs w:val="24"/>
          </w:rPr>
          <w:t>)</w:t>
        </w:r>
        <w:r w:rsidR="00E46111">
          <w:rPr>
            <w:rFonts w:ascii="CMU Serif Roman" w:eastAsia="CMU Serif Roman" w:hAnsi="CMU Serif Roman" w:cs="CMU Serif Roman"/>
            <w:sz w:val="24"/>
            <w:szCs w:val="24"/>
          </w:rPr>
          <w:t>, and dispersal type (</w:t>
        </w:r>
        <w:r w:rsidR="00E46111">
          <w:rPr>
            <w:rFonts w:ascii="CMU Serif Roman" w:eastAsia="CMU Serif Roman" w:hAnsi="CMU Serif Roman" w:cs="CMU Serif Roman"/>
            <w:i/>
            <w:iCs/>
            <w:sz w:val="24"/>
            <w:szCs w:val="24"/>
          </w:rPr>
          <w:t>w</w:t>
        </w:r>
        <w:r w:rsidR="00E46111">
          <w:rPr>
            <w:rFonts w:ascii="CMU Serif Roman" w:eastAsia="CMU Serif Roman" w:hAnsi="CMU Serif Roman" w:cs="CMU Serif Roman"/>
            <w:sz w:val="24"/>
            <w:szCs w:val="24"/>
          </w:rPr>
          <w:t>; over-land vs. over-water)</w:t>
        </w:r>
        <w:r w:rsidR="0025210B">
          <w:rPr>
            <w:rFonts w:ascii="CMU Serif Roman" w:eastAsia="CMU Serif Roman" w:hAnsi="CMU Serif Roman" w:cs="CMU Serif Roman"/>
            <w:sz w:val="24"/>
            <w:szCs w:val="24"/>
          </w:rPr>
          <w:t xml:space="preserve"> (Table S3)</w:t>
        </w:r>
        <w:r w:rsidR="00163C62">
          <w:rPr>
            <w:rFonts w:ascii="CMU Serif Roman" w:eastAsia="CMU Serif Roman" w:hAnsi="CMU Serif Roman" w:cs="CMU Serif Roman"/>
            <w:sz w:val="24"/>
            <w:szCs w:val="24"/>
          </w:rPr>
          <w:t xml:space="preserve">. </w:t>
        </w:r>
        <w:r w:rsidR="00517981">
          <w:rPr>
            <w:rFonts w:ascii="CMU Serif Roman" w:eastAsia="CMU Serif Roman" w:hAnsi="CMU Serif Roman" w:cs="CMU Serif Roman"/>
            <w:sz w:val="24"/>
            <w:szCs w:val="24"/>
          </w:rPr>
          <w:t>The top two models account for more than 80% of AIC weight</w:t>
        </w:r>
        <w:r w:rsidR="00C81A64">
          <w:rPr>
            <w:rFonts w:ascii="CMU Serif Roman" w:eastAsia="CMU Serif Roman" w:hAnsi="CMU Serif Roman" w:cs="CMU Serif Roman"/>
            <w:sz w:val="24"/>
            <w:szCs w:val="24"/>
          </w:rPr>
          <w:t xml:space="preserve">, </w:t>
        </w:r>
        <w:r w:rsidR="00254786">
          <w:rPr>
            <w:rFonts w:ascii="CMU Serif Roman" w:eastAsia="CMU Serif Roman" w:hAnsi="CMU Serif Roman" w:cs="CMU Serif Roman"/>
            <w:sz w:val="24"/>
            <w:szCs w:val="24"/>
          </w:rPr>
          <w:t>an</w:t>
        </w:r>
        <w:r w:rsidR="005F06D9">
          <w:rPr>
            <w:rFonts w:ascii="CMU Serif Roman" w:eastAsia="CMU Serif Roman" w:hAnsi="CMU Serif Roman" w:cs="CMU Serif Roman"/>
            <w:sz w:val="24"/>
            <w:szCs w:val="24"/>
          </w:rPr>
          <w:t xml:space="preserve">d both correspond to pelodryadid dispersal Hypothesis 1 in which treefrogs dispersed through Antarctica to reach Australia (DEC+j+x+w </w:t>
        </w:r>
        <w:r w:rsidR="00611CBC">
          <w:rPr>
            <w:rFonts w:ascii="CMU Serif Roman" w:eastAsia="CMU Serif Roman" w:hAnsi="CMU Serif Roman" w:cs="CMU Serif Roman"/>
            <w:i/>
            <w:iCs/>
            <w:sz w:val="24"/>
            <w:szCs w:val="24"/>
          </w:rPr>
          <w:t>H1</w:t>
        </w:r>
        <w:r w:rsidR="00611CBC">
          <w:rPr>
            <w:rFonts w:ascii="CMU Serif Roman" w:eastAsia="CMU Serif Roman" w:hAnsi="CMU Serif Roman" w:cs="CMU Serif Roman"/>
            <w:sz w:val="24"/>
            <w:szCs w:val="24"/>
          </w:rPr>
          <w:t xml:space="preserve">, AICw 59.7; DEC+j+x </w:t>
        </w:r>
        <w:r w:rsidR="00611CBC">
          <w:rPr>
            <w:rFonts w:ascii="CMU Serif Roman" w:eastAsia="CMU Serif Roman" w:hAnsi="CMU Serif Roman" w:cs="CMU Serif Roman"/>
            <w:i/>
            <w:iCs/>
            <w:sz w:val="24"/>
            <w:szCs w:val="24"/>
          </w:rPr>
          <w:t>H1</w:t>
        </w:r>
        <w:r w:rsidR="00611CBC">
          <w:rPr>
            <w:rFonts w:ascii="CMU Serif Roman" w:eastAsia="CMU Serif Roman" w:hAnsi="CMU Serif Roman" w:cs="CMU Serif Roman"/>
            <w:sz w:val="24"/>
            <w:szCs w:val="24"/>
          </w:rPr>
          <w:t xml:space="preserve">, AICw 21.5). </w:t>
        </w:r>
        <w:r w:rsidR="00B96FC1">
          <w:rPr>
            <w:rFonts w:ascii="CMU Serif Roman" w:eastAsia="CMU Serif Roman" w:hAnsi="CMU Serif Roman" w:cs="CMU Serif Roman"/>
            <w:sz w:val="24"/>
            <w:szCs w:val="24"/>
          </w:rPr>
          <w:t>The preferred model</w:t>
        </w:r>
        <w:r w:rsidR="002624ED">
          <w:rPr>
            <w:rFonts w:ascii="CMU Serif Roman" w:eastAsia="CMU Serif Roman" w:hAnsi="CMU Serif Roman" w:cs="CMU Serif Roman"/>
            <w:sz w:val="24"/>
            <w:szCs w:val="24"/>
          </w:rPr>
          <w:t xml:space="preserve"> represents a meaningful improvement over similar models under</w:t>
        </w:r>
        <w:r w:rsidR="00AA7353">
          <w:rPr>
            <w:rFonts w:ascii="CMU Serif Roman" w:eastAsia="CMU Serif Roman" w:hAnsi="CMU Serif Roman" w:cs="CMU Serif Roman"/>
            <w:sz w:val="24"/>
            <w:szCs w:val="24"/>
          </w:rPr>
          <w:t xml:space="preserve"> </w:t>
        </w:r>
        <w:r w:rsidR="00A9786E">
          <w:rPr>
            <w:rFonts w:ascii="CMU Serif Roman" w:eastAsia="CMU Serif Roman" w:hAnsi="CMU Serif Roman" w:cs="CMU Serif Roman"/>
            <w:sz w:val="24"/>
            <w:szCs w:val="24"/>
          </w:rPr>
          <w:t xml:space="preserve">a </w:t>
        </w:r>
        <w:r w:rsidR="00AA7353">
          <w:rPr>
            <w:rFonts w:ascii="CMU Serif Roman" w:eastAsia="CMU Serif Roman" w:hAnsi="CMU Serif Roman" w:cs="CMU Serif Roman"/>
            <w:sz w:val="24"/>
            <w:szCs w:val="24"/>
          </w:rPr>
          <w:t>pelodryadid dispersal Hypothesis 2</w:t>
        </w:r>
        <w:r w:rsidR="005D1398">
          <w:rPr>
            <w:rFonts w:ascii="CMU Serif Roman" w:eastAsia="CMU Serif Roman" w:hAnsi="CMU Serif Roman" w:cs="CMU Serif Roman"/>
            <w:sz w:val="24"/>
            <w:szCs w:val="24"/>
          </w:rPr>
          <w:t xml:space="preserve"> (Fig.</w:t>
        </w:r>
        <w:r w:rsidR="00953B2F">
          <w:rPr>
            <w:rFonts w:ascii="CMU Serif Roman" w:eastAsia="CMU Serif Roman" w:hAnsi="CMU Serif Roman" w:cs="CMU Serif Roman"/>
            <w:sz w:val="24"/>
            <w:szCs w:val="24"/>
          </w:rPr>
          <w:t xml:space="preserve">3, </w:t>
        </w:r>
        <w:r w:rsidR="005D1398">
          <w:rPr>
            <w:rFonts w:ascii="CMU Serif Roman" w:eastAsia="CMU Serif Roman" w:hAnsi="CMU Serif Roman" w:cs="CMU Serif Roman"/>
            <w:sz w:val="24"/>
            <w:szCs w:val="24"/>
          </w:rPr>
          <w:t>S</w:t>
        </w:r>
        <w:r w:rsidR="00F12284">
          <w:rPr>
            <w:rFonts w:ascii="CMU Serif Roman" w:eastAsia="CMU Serif Roman" w:hAnsi="CMU Serif Roman" w:cs="CMU Serif Roman"/>
            <w:sz w:val="24"/>
            <w:szCs w:val="24"/>
          </w:rPr>
          <w:t>7</w:t>
        </w:r>
        <w:r w:rsidR="001B2840">
          <w:rPr>
            <w:rFonts w:ascii="CMU Serif Roman" w:eastAsia="CMU Serif Roman" w:hAnsi="CMU Serif Roman" w:cs="CMU Serif Roman"/>
            <w:sz w:val="24"/>
            <w:szCs w:val="24"/>
          </w:rPr>
          <w:t>; Table S3</w:t>
        </w:r>
        <w:r w:rsidR="005D1398">
          <w:rPr>
            <w:rFonts w:ascii="CMU Serif Roman" w:eastAsia="CMU Serif Roman" w:hAnsi="CMU Serif Roman" w:cs="CMU Serif Roman"/>
            <w:sz w:val="24"/>
            <w:szCs w:val="24"/>
          </w:rPr>
          <w:t xml:space="preserve">). </w:t>
        </w:r>
        <w:r w:rsidR="0079618E">
          <w:rPr>
            <w:rFonts w:ascii="CMU Serif Roman" w:eastAsia="CMU Serif Roman" w:hAnsi="CMU Serif Roman" w:cs="CMU Serif Roman"/>
            <w:sz w:val="24"/>
            <w:szCs w:val="24"/>
          </w:rPr>
          <w:t xml:space="preserve">Parameter estimates of </w:t>
        </w:r>
        <w:r w:rsidR="0079618E">
          <w:rPr>
            <w:rFonts w:ascii="CMU Serif Roman" w:eastAsia="CMU Serif Roman" w:hAnsi="CMU Serif Roman" w:cs="CMU Serif Roman"/>
            <w:i/>
            <w:iCs/>
            <w:sz w:val="24"/>
            <w:szCs w:val="24"/>
          </w:rPr>
          <w:t>x</w:t>
        </w:r>
        <w:r w:rsidR="0079618E">
          <w:rPr>
            <w:rFonts w:ascii="CMU Serif Roman" w:eastAsia="CMU Serif Roman" w:hAnsi="CMU Serif Roman" w:cs="CMU Serif Roman"/>
            <w:sz w:val="24"/>
            <w:szCs w:val="24"/>
          </w:rPr>
          <w:t xml:space="preserve"> </w:t>
        </w:r>
        <w:r w:rsidR="00DE5625">
          <w:rPr>
            <w:rFonts w:ascii="CMU Serif Roman" w:eastAsia="CMU Serif Roman" w:hAnsi="CMU Serif Roman" w:cs="CMU Serif Roman"/>
            <w:sz w:val="24"/>
            <w:szCs w:val="24"/>
          </w:rPr>
          <w:t xml:space="preserve">under the top two models </w:t>
        </w:r>
        <w:r w:rsidR="0079618E">
          <w:rPr>
            <w:rFonts w:ascii="CMU Serif Roman" w:eastAsia="CMU Serif Roman" w:hAnsi="CMU Serif Roman" w:cs="CMU Serif Roman"/>
            <w:sz w:val="24"/>
            <w:szCs w:val="24"/>
          </w:rPr>
          <w:t>suggest that d</w:t>
        </w:r>
        <w:r w:rsidR="00CC3051">
          <w:rPr>
            <w:rFonts w:ascii="CMU Serif Roman" w:eastAsia="CMU Serif Roman" w:hAnsi="CMU Serif Roman" w:cs="CMU Serif Roman"/>
            <w:sz w:val="24"/>
            <w:szCs w:val="24"/>
          </w:rPr>
          <w:t xml:space="preserve">oubling the distance </w:t>
        </w:r>
        <w:r w:rsidR="0079618E">
          <w:rPr>
            <w:rFonts w:ascii="CMU Serif Roman" w:eastAsia="CMU Serif Roman" w:hAnsi="CMU Serif Roman" w:cs="CMU Serif Roman"/>
            <w:sz w:val="24"/>
            <w:szCs w:val="24"/>
          </w:rPr>
          <w:t xml:space="preserve">between areas </w:t>
        </w:r>
        <w:r w:rsidR="00CC3051">
          <w:rPr>
            <w:rFonts w:ascii="CMU Serif Roman" w:eastAsia="CMU Serif Roman" w:hAnsi="CMU Serif Roman" w:cs="CMU Serif Roman"/>
            <w:sz w:val="24"/>
            <w:szCs w:val="24"/>
          </w:rPr>
          <w:t>reduces dispersal probability by one-third</w:t>
        </w:r>
        <w:r w:rsidR="00DE5625">
          <w:rPr>
            <w:rFonts w:ascii="CMU Serif Roman" w:eastAsia="CMU Serif Roman" w:hAnsi="CMU Serif Roman" w:cs="CMU Serif Roman"/>
            <w:sz w:val="24"/>
            <w:szCs w:val="24"/>
          </w:rPr>
          <w:t xml:space="preserve"> to one-half</w:t>
        </w:r>
        <w:r w:rsidR="00CC3051">
          <w:rPr>
            <w:rFonts w:ascii="CMU Serif Roman" w:eastAsia="CMU Serif Roman" w:hAnsi="CMU Serif Roman" w:cs="CMU Serif Roman"/>
            <w:sz w:val="24"/>
            <w:szCs w:val="24"/>
          </w:rPr>
          <w:t>.</w:t>
        </w:r>
        <w:r w:rsidR="00763AEA">
          <w:rPr>
            <w:rFonts w:ascii="CMU Serif Roman" w:eastAsia="CMU Serif Roman" w:hAnsi="CMU Serif Roman" w:cs="CMU Serif Roman"/>
            <w:sz w:val="24"/>
            <w:szCs w:val="24"/>
          </w:rPr>
          <w:t xml:space="preserve"> </w:t>
        </w:r>
        <w:r w:rsidR="003C487C">
          <w:rPr>
            <w:rFonts w:ascii="CMU Serif Roman" w:eastAsia="CMU Serif Roman" w:hAnsi="CMU Serif Roman" w:cs="CMU Serif Roman"/>
            <w:sz w:val="24"/>
            <w:szCs w:val="24"/>
          </w:rPr>
          <w:t>Parameter estimat</w:t>
        </w:r>
        <w:r w:rsidR="00C520D3">
          <w:rPr>
            <w:rFonts w:ascii="CMU Serif Roman" w:eastAsia="CMU Serif Roman" w:hAnsi="CMU Serif Roman" w:cs="CMU Serif Roman"/>
            <w:sz w:val="24"/>
            <w:szCs w:val="24"/>
          </w:rPr>
          <w:t>ion</w:t>
        </w:r>
        <w:r w:rsidR="003C487C">
          <w:rPr>
            <w:rFonts w:ascii="CMU Serif Roman" w:eastAsia="CMU Serif Roman" w:hAnsi="CMU Serif Roman" w:cs="CMU Serif Roman"/>
            <w:sz w:val="24"/>
            <w:szCs w:val="24"/>
          </w:rPr>
          <w:t xml:space="preserve"> of </w:t>
        </w:r>
        <w:r w:rsidR="003C487C">
          <w:rPr>
            <w:rFonts w:ascii="CMU Serif Roman" w:eastAsia="CMU Serif Roman" w:hAnsi="CMU Serif Roman" w:cs="CMU Serif Roman"/>
            <w:i/>
            <w:iCs/>
            <w:sz w:val="24"/>
            <w:szCs w:val="24"/>
          </w:rPr>
          <w:t xml:space="preserve">w </w:t>
        </w:r>
        <w:r w:rsidR="003C487C">
          <w:rPr>
            <w:rFonts w:ascii="CMU Serif Roman" w:eastAsia="CMU Serif Roman" w:hAnsi="CMU Serif Roman" w:cs="CMU Serif Roman"/>
            <w:sz w:val="24"/>
            <w:szCs w:val="24"/>
          </w:rPr>
          <w:t xml:space="preserve">under the </w:t>
        </w:r>
        <w:r w:rsidR="00013486">
          <w:rPr>
            <w:rFonts w:ascii="CMU Serif Roman" w:eastAsia="CMU Serif Roman" w:hAnsi="CMU Serif Roman" w:cs="CMU Serif Roman"/>
            <w:sz w:val="24"/>
            <w:szCs w:val="24"/>
          </w:rPr>
          <w:t>preferred</w:t>
        </w:r>
        <w:r w:rsidR="003C487C">
          <w:rPr>
            <w:rFonts w:ascii="CMU Serif Roman" w:eastAsia="CMU Serif Roman" w:hAnsi="CMU Serif Roman" w:cs="CMU Serif Roman"/>
            <w:sz w:val="24"/>
            <w:szCs w:val="24"/>
          </w:rPr>
          <w:t xml:space="preserve"> model</w:t>
        </w:r>
        <w:r w:rsidR="00013486">
          <w:rPr>
            <w:rFonts w:ascii="CMU Serif Roman" w:eastAsia="CMU Serif Roman" w:hAnsi="CMU Serif Roman" w:cs="CMU Serif Roman"/>
            <w:sz w:val="24"/>
            <w:szCs w:val="24"/>
          </w:rPr>
          <w:t xml:space="preserve"> </w:t>
        </w:r>
        <w:r w:rsidR="003C487C">
          <w:rPr>
            <w:rFonts w:ascii="CMU Serif Roman" w:eastAsia="CMU Serif Roman" w:hAnsi="CMU Serif Roman" w:cs="CMU Serif Roman"/>
            <w:sz w:val="24"/>
            <w:szCs w:val="24"/>
          </w:rPr>
          <w:t>suggest</w:t>
        </w:r>
        <w:r w:rsidR="00013486">
          <w:rPr>
            <w:rFonts w:ascii="CMU Serif Roman" w:eastAsia="CMU Serif Roman" w:hAnsi="CMU Serif Roman" w:cs="CMU Serif Roman"/>
            <w:sz w:val="24"/>
            <w:szCs w:val="24"/>
          </w:rPr>
          <w:t>s</w:t>
        </w:r>
        <w:r w:rsidR="003C487C">
          <w:rPr>
            <w:rFonts w:ascii="CMU Serif Roman" w:eastAsia="CMU Serif Roman" w:hAnsi="CMU Serif Roman" w:cs="CMU Serif Roman"/>
            <w:sz w:val="24"/>
            <w:szCs w:val="24"/>
          </w:rPr>
          <w:t xml:space="preserve"> that o</w:t>
        </w:r>
        <w:r w:rsidR="00763AEA" w:rsidRPr="003C487C">
          <w:rPr>
            <w:rFonts w:ascii="CMU Serif Roman" w:eastAsia="CMU Serif Roman" w:hAnsi="CMU Serif Roman" w:cs="CMU Serif Roman"/>
            <w:sz w:val="24"/>
            <w:szCs w:val="24"/>
          </w:rPr>
          <w:t>verland</w:t>
        </w:r>
        <w:r w:rsidR="00763AEA">
          <w:rPr>
            <w:rFonts w:ascii="CMU Serif Roman" w:eastAsia="CMU Serif Roman" w:hAnsi="CMU Serif Roman" w:cs="CMU Serif Roman"/>
            <w:sz w:val="24"/>
            <w:szCs w:val="24"/>
          </w:rPr>
          <w:t xml:space="preserve"> dispersal </w:t>
        </w:r>
        <w:r w:rsidR="00CE3179">
          <w:rPr>
            <w:rFonts w:ascii="CMU Serif Roman" w:eastAsia="CMU Serif Roman" w:hAnsi="CMU Serif Roman" w:cs="CMU Serif Roman"/>
            <w:sz w:val="24"/>
            <w:szCs w:val="24"/>
          </w:rPr>
          <w:t xml:space="preserve">probability </w:t>
        </w:r>
        <w:r w:rsidR="00763AEA">
          <w:rPr>
            <w:rFonts w:ascii="CMU Serif Roman" w:eastAsia="CMU Serif Roman" w:hAnsi="CMU Serif Roman" w:cs="CMU Serif Roman"/>
            <w:sz w:val="24"/>
            <w:szCs w:val="24"/>
          </w:rPr>
          <w:t xml:space="preserve">among non-adjacent areas is one-third that </w:t>
        </w:r>
        <w:r w:rsidR="008A4E52">
          <w:rPr>
            <w:rFonts w:ascii="CMU Serif Roman" w:eastAsia="CMU Serif Roman" w:hAnsi="CMU Serif Roman" w:cs="CMU Serif Roman"/>
            <w:sz w:val="24"/>
            <w:szCs w:val="24"/>
          </w:rPr>
          <w:t xml:space="preserve">of </w:t>
        </w:r>
        <w:r w:rsidR="0015470C">
          <w:rPr>
            <w:rFonts w:ascii="CMU Serif Roman" w:eastAsia="CMU Serif Roman" w:hAnsi="CMU Serif Roman" w:cs="CMU Serif Roman"/>
            <w:sz w:val="24"/>
            <w:szCs w:val="24"/>
          </w:rPr>
          <w:t>between</w:t>
        </w:r>
        <w:r w:rsidR="00763AEA">
          <w:rPr>
            <w:rFonts w:ascii="CMU Serif Roman" w:eastAsia="CMU Serif Roman" w:hAnsi="CMU Serif Roman" w:cs="CMU Serif Roman"/>
            <w:sz w:val="24"/>
            <w:szCs w:val="24"/>
          </w:rPr>
          <w:t xml:space="preserve"> adjacent areas, and overwater dispersal </w:t>
        </w:r>
        <w:r w:rsidR="008D184B">
          <w:rPr>
            <w:rFonts w:ascii="CMU Serif Roman" w:eastAsia="CMU Serif Roman" w:hAnsi="CMU Serif Roman" w:cs="CMU Serif Roman"/>
            <w:sz w:val="24"/>
            <w:szCs w:val="24"/>
          </w:rPr>
          <w:t xml:space="preserve">probability </w:t>
        </w:r>
        <w:r w:rsidR="00763AEA">
          <w:rPr>
            <w:rFonts w:ascii="CMU Serif Roman" w:eastAsia="CMU Serif Roman" w:hAnsi="CMU Serif Roman" w:cs="CMU Serif Roman"/>
            <w:sz w:val="24"/>
            <w:szCs w:val="24"/>
          </w:rPr>
          <w:t>is just on</w:t>
        </w:r>
        <w:r w:rsidR="00050AA9">
          <w:rPr>
            <w:rFonts w:ascii="CMU Serif Roman" w:eastAsia="CMU Serif Roman" w:hAnsi="CMU Serif Roman" w:cs="CMU Serif Roman"/>
            <w:sz w:val="24"/>
            <w:szCs w:val="24"/>
          </w:rPr>
          <w:t>e</w:t>
        </w:r>
        <w:r w:rsidR="00763AEA">
          <w:rPr>
            <w:rFonts w:ascii="CMU Serif Roman" w:eastAsia="CMU Serif Roman" w:hAnsi="CMU Serif Roman" w:cs="CMU Serif Roman"/>
            <w:sz w:val="24"/>
            <w:szCs w:val="24"/>
          </w:rPr>
          <w:t>-tenth.</w:t>
        </w:r>
      </w:ins>
    </w:p>
    <w:p w14:paraId="23F2A1DD" w14:textId="021C71A6" w:rsidR="00CC3051" w:rsidRPr="00E46111" w:rsidRDefault="007E7832" w:rsidP="00D474FB">
      <w:pPr>
        <w:spacing w:line="360" w:lineRule="auto"/>
        <w:rPr>
          <w:ins w:id="29" w:author="Ian Brennan" w:date="2023-04-12T15:36:00Z"/>
          <w:rFonts w:ascii="CMU Serif Roman" w:eastAsia="CMU Serif Roman" w:hAnsi="CMU Serif Roman" w:cs="CMU Serif Roman"/>
          <w:sz w:val="24"/>
          <w:szCs w:val="24"/>
        </w:rPr>
      </w:pPr>
      <w:ins w:id="30" w:author="Ian Brennan" w:date="2023-04-12T15:36:00Z">
        <w:r>
          <w:rPr>
            <w:rFonts w:ascii="CMU Serif Roman" w:eastAsia="CMU Serif Roman" w:hAnsi="CMU Serif Roman" w:cs="CMU Serif Roman"/>
            <w:sz w:val="24"/>
            <w:szCs w:val="24"/>
          </w:rPr>
          <w:tab/>
          <w:t xml:space="preserve">Ancestral range reconstructions </w:t>
        </w:r>
        <w:r w:rsidR="004D0485">
          <w:rPr>
            <w:rFonts w:ascii="CMU Serif Roman" w:eastAsia="CMU Serif Roman" w:hAnsi="CMU Serif Roman" w:cs="CMU Serif Roman"/>
            <w:sz w:val="24"/>
            <w:szCs w:val="24"/>
          </w:rPr>
          <w:t xml:space="preserve">provide evidence that </w:t>
        </w:r>
        <w:r w:rsidR="00362EE1">
          <w:rPr>
            <w:rFonts w:ascii="CMU Serif Roman" w:eastAsia="CMU Serif Roman" w:hAnsi="CMU Serif Roman" w:cs="CMU Serif Roman"/>
            <w:sz w:val="24"/>
            <w:szCs w:val="24"/>
          </w:rPr>
          <w:t xml:space="preserve">both myobatrachoid and pelodryadid frogs are descended from South American ancestors. </w:t>
        </w:r>
        <w:r w:rsidR="00A24ABD">
          <w:rPr>
            <w:rFonts w:ascii="CMU Serif Roman" w:eastAsia="CMU Serif Roman" w:hAnsi="CMU Serif Roman" w:cs="CMU Serif Roman"/>
            <w:sz w:val="24"/>
            <w:szCs w:val="24"/>
          </w:rPr>
          <w:t>Asterophry</w:t>
        </w:r>
        <w:r w:rsidR="00271517">
          <w:rPr>
            <w:rFonts w:ascii="CMU Serif Roman" w:eastAsia="CMU Serif Roman" w:hAnsi="CMU Serif Roman" w:cs="CMU Serif Roman"/>
            <w:sz w:val="24"/>
            <w:szCs w:val="24"/>
          </w:rPr>
          <w:t>i</w:t>
        </w:r>
        <w:r w:rsidR="00A24ABD">
          <w:rPr>
            <w:rFonts w:ascii="CMU Serif Roman" w:eastAsia="CMU Serif Roman" w:hAnsi="CMU Serif Roman" w:cs="CMU Serif Roman"/>
            <w:sz w:val="24"/>
            <w:szCs w:val="24"/>
          </w:rPr>
          <w:t>n</w:t>
        </w:r>
        <w:r w:rsidR="00271517">
          <w:rPr>
            <w:rFonts w:ascii="CMU Serif Roman" w:eastAsia="CMU Serif Roman" w:hAnsi="CMU Serif Roman" w:cs="CMU Serif Roman"/>
            <w:sz w:val="24"/>
            <w:szCs w:val="24"/>
          </w:rPr>
          <w:t>a</w:t>
        </w:r>
        <w:r w:rsidR="00A24ABD">
          <w:rPr>
            <w:rFonts w:ascii="CMU Serif Roman" w:eastAsia="CMU Serif Roman" w:hAnsi="CMU Serif Roman" w:cs="CMU Serif Roman"/>
            <w:sz w:val="24"/>
            <w:szCs w:val="24"/>
          </w:rPr>
          <w:t xml:space="preserve">e microhylids, in which the Australian microhylids are embedded, likely diverged from an ancestor found in Asia. </w:t>
        </w:r>
        <w:r w:rsidR="00763AEA">
          <w:rPr>
            <w:rFonts w:ascii="CMU Serif Roman" w:eastAsia="CMU Serif Roman" w:hAnsi="CMU Serif Roman" w:cs="CMU Serif Roman"/>
            <w:sz w:val="24"/>
            <w:szCs w:val="24"/>
          </w:rPr>
          <w:t xml:space="preserve"> </w:t>
        </w:r>
      </w:ins>
    </w:p>
    <w:p w14:paraId="076A3069" w14:textId="1052DE0D" w:rsidR="008B6D7A" w:rsidRDefault="00FC6527" w:rsidP="008B6D7A">
      <w:pPr>
        <w:spacing w:line="360" w:lineRule="auto"/>
        <w:jc w:val="center"/>
        <w:rPr>
          <w:rFonts w:ascii="CMU Serif Roman" w:eastAsia="CMU Serif Roman" w:hAnsi="CMU Serif Roman" w:cs="CMU Serif Roman"/>
          <w:sz w:val="24"/>
          <w:szCs w:val="24"/>
        </w:rPr>
      </w:pPr>
      <w:ins w:id="31" w:author="Ian Brennan" w:date="2023-04-12T15:36:00Z">
        <w:r>
          <w:rPr>
            <w:rFonts w:ascii="CMU Serif Roman" w:eastAsia="CMU Serif Roman" w:hAnsi="CMU Serif Roman" w:cs="CMU Serif Roman"/>
            <w:noProof/>
            <w:sz w:val="24"/>
            <w:szCs w:val="24"/>
          </w:rPr>
          <w:lastRenderedPageBreak/>
          <w:drawing>
            <wp:inline distT="0" distB="0" distL="0" distR="0" wp14:anchorId="561D55DD" wp14:editId="733D55A0">
              <wp:extent cx="3900220" cy="705956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00220" cy="7059568"/>
                      </a:xfrm>
                      <a:prstGeom prst="rect">
                        <a:avLst/>
                      </a:prstGeom>
                    </pic:spPr>
                  </pic:pic>
                </a:graphicData>
              </a:graphic>
            </wp:inline>
          </w:drawing>
        </w:r>
      </w:ins>
      <w:r w:rsidR="00D55B80" w:rsidRPr="008B6D7A">
        <w:rPr>
          <w:rFonts w:ascii="CMU Serif Roman" w:eastAsia="CMU Serif Roman" w:hAnsi="CMU Serif Roman" w:cs="CMU Serif Roman"/>
          <w:sz w:val="24"/>
          <w:szCs w:val="24"/>
        </w:rPr>
        <w:br/>
      </w:r>
    </w:p>
    <w:p w14:paraId="416DDFB6" w14:textId="267C50F9"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1. </w:t>
      </w:r>
      <w:r w:rsidR="00757304">
        <w:rPr>
          <w:rFonts w:ascii="CMU Serif Roman" w:eastAsia="CMU Serif Roman" w:hAnsi="CMU Serif Roman" w:cs="CMU Serif Roman"/>
          <w:sz w:val="24"/>
          <w:szCs w:val="24"/>
        </w:rPr>
        <w:t xml:space="preserve">Australian frogs show </w:t>
      </w:r>
      <w:del w:id="32" w:author="Ian Brennan" w:date="2023-04-12T15:36:00Z">
        <w:r w:rsidRPr="008B6D7A">
          <w:rPr>
            <w:rFonts w:ascii="CMU Serif Roman" w:eastAsia="CMU Serif Roman" w:hAnsi="CMU Serif Roman" w:cs="CMU Serif Roman"/>
            <w:sz w:val="24"/>
            <w:szCs w:val="24"/>
          </w:rPr>
          <w:delText>a pattern of increasing</w:delText>
        </w:r>
      </w:del>
      <w:ins w:id="33" w:author="Ian Brennan" w:date="2023-04-12T15:36:00Z">
        <w:r w:rsidR="00757304">
          <w:rPr>
            <w:rFonts w:ascii="CMU Serif Roman" w:eastAsia="CMU Serif Roman" w:hAnsi="CMU Serif Roman" w:cs="CMU Serif Roman"/>
            <w:sz w:val="24"/>
            <w:szCs w:val="24"/>
          </w:rPr>
          <w:t>a</w:t>
        </w:r>
        <w:r w:rsidR="00003FDA">
          <w:rPr>
            <w:rFonts w:ascii="CMU Serif Roman" w:eastAsia="CMU Serif Roman" w:hAnsi="CMU Serif Roman" w:cs="CMU Serif Roman"/>
            <w:sz w:val="24"/>
            <w:szCs w:val="24"/>
          </w:rPr>
          <w:t>n</w:t>
        </w:r>
        <w:r w:rsidR="00757304">
          <w:rPr>
            <w:rFonts w:ascii="CMU Serif Roman" w:eastAsia="CMU Serif Roman" w:hAnsi="CMU Serif Roman" w:cs="CMU Serif Roman"/>
            <w:sz w:val="24"/>
            <w:szCs w:val="24"/>
          </w:rPr>
          <w:t xml:space="preserve"> imbalance in</w:t>
        </w:r>
      </w:ins>
      <w:r w:rsidR="00757304">
        <w:rPr>
          <w:rFonts w:ascii="CMU Serif Roman" w:eastAsia="CMU Serif Roman" w:hAnsi="CMU Serif Roman" w:cs="CMU Serif Roman"/>
          <w:sz w:val="24"/>
          <w:szCs w:val="24"/>
        </w:rPr>
        <w:t xml:space="preserve"> </w:t>
      </w:r>
      <w:r w:rsidR="00813400">
        <w:rPr>
          <w:rFonts w:ascii="CMU Serif Roman" w:eastAsia="CMU Serif Roman" w:hAnsi="CMU Serif Roman" w:cs="CMU Serif Roman"/>
          <w:sz w:val="24"/>
          <w:szCs w:val="24"/>
        </w:rPr>
        <w:t>species richness</w:t>
      </w:r>
      <w:del w:id="34" w:author="Ian Brennan" w:date="2023-04-12T15:36:00Z">
        <w:r w:rsidRPr="008B6D7A">
          <w:rPr>
            <w:rFonts w:ascii="CMU Serif Roman" w:eastAsia="CMU Serif Roman" w:hAnsi="CMU Serif Roman" w:cs="CMU Serif Roman"/>
            <w:sz w:val="24"/>
            <w:szCs w:val="24"/>
          </w:rPr>
          <w:delText xml:space="preserve"> with precipitation</w:delText>
        </w:r>
      </w:del>
      <w:ins w:id="35" w:author="Ian Brennan" w:date="2023-04-12T15:36:00Z">
        <w:r w:rsidR="00B0202D">
          <w:rPr>
            <w:rFonts w:ascii="CMU Serif Roman" w:eastAsia="CMU Serif Roman" w:hAnsi="CMU Serif Roman" w:cs="CMU Serif Roman"/>
            <w:sz w:val="24"/>
            <w:szCs w:val="24"/>
          </w:rPr>
          <w:t>, age</w:t>
        </w:r>
      </w:ins>
      <w:r w:rsidR="00B0202D">
        <w:rPr>
          <w:rFonts w:ascii="CMU Serif Roman" w:eastAsia="CMU Serif Roman" w:hAnsi="CMU Serif Roman" w:cs="CMU Serif Roman"/>
          <w:sz w:val="24"/>
          <w:szCs w:val="24"/>
        </w:rPr>
        <w:t xml:space="preserve">, </w:t>
      </w:r>
      <w:r w:rsidR="00813400">
        <w:rPr>
          <w:rFonts w:ascii="CMU Serif Roman" w:eastAsia="CMU Serif Roman" w:hAnsi="CMU Serif Roman" w:cs="CMU Serif Roman"/>
          <w:sz w:val="24"/>
          <w:szCs w:val="24"/>
        </w:rPr>
        <w:t xml:space="preserve">and </w:t>
      </w:r>
      <w:del w:id="36" w:author="Ian Brennan" w:date="2023-04-12T15:36:00Z">
        <w:r w:rsidR="00FC6527">
          <w:rPr>
            <w:rFonts w:ascii="CMU Serif Roman" w:eastAsia="CMU Serif Roman" w:hAnsi="CMU Serif Roman" w:cs="CMU Serif Roman"/>
            <w:sz w:val="24"/>
            <w:szCs w:val="24"/>
          </w:rPr>
          <w:delText>with time</w:delText>
        </w:r>
      </w:del>
      <w:ins w:id="37" w:author="Ian Brennan" w:date="2023-04-12T15:36:00Z">
        <w:r w:rsidR="00813400">
          <w:rPr>
            <w:rFonts w:ascii="CMU Serif Roman" w:eastAsia="CMU Serif Roman" w:hAnsi="CMU Serif Roman" w:cs="CMU Serif Roman"/>
            <w:sz w:val="24"/>
            <w:szCs w:val="24"/>
          </w:rPr>
          <w:t xml:space="preserve">geographic </w:t>
        </w:r>
        <w:r w:rsidR="00DC1E8E">
          <w:rPr>
            <w:rFonts w:ascii="CMU Serif Roman" w:eastAsia="CMU Serif Roman" w:hAnsi="CMU Serif Roman" w:cs="CMU Serif Roman"/>
            <w:sz w:val="24"/>
            <w:szCs w:val="24"/>
          </w:rPr>
          <w:t>spread</w:t>
        </w:r>
      </w:ins>
      <w:r w:rsidR="00813400">
        <w:rPr>
          <w:rFonts w:ascii="CMU Serif Roman" w:eastAsia="CMU Serif Roman" w:hAnsi="CMU Serif Roman" w:cs="CMU Serif Roman"/>
          <w:sz w:val="24"/>
          <w:szCs w:val="24"/>
        </w:rPr>
        <w:t xml:space="preserve">. </w:t>
      </w:r>
      <w:r w:rsidR="00C8671D">
        <w:rPr>
          <w:rFonts w:ascii="CMU Serif Roman" w:eastAsia="CMU Serif Roman" w:hAnsi="CMU Serif Roman" w:cs="CMU Serif Roman"/>
          <w:sz w:val="24"/>
          <w:szCs w:val="24"/>
        </w:rPr>
        <w:t>Above</w:t>
      </w:r>
      <w:r w:rsidR="00FD5905">
        <w:rPr>
          <w:rFonts w:ascii="CMU Serif Roman" w:eastAsia="CMU Serif Roman" w:hAnsi="CMU Serif Roman" w:cs="CMU Serif Roman"/>
          <w:sz w:val="24"/>
          <w:szCs w:val="24"/>
        </w:rPr>
        <w:t xml:space="preserve">, </w:t>
      </w:r>
      <w:r w:rsidR="009B2796" w:rsidRPr="008B6D7A">
        <w:rPr>
          <w:rFonts w:ascii="CMU Serif Roman" w:eastAsia="CMU Serif Roman" w:hAnsi="CMU Serif Roman" w:cs="CMU Serif Roman"/>
          <w:sz w:val="24"/>
          <w:szCs w:val="24"/>
        </w:rPr>
        <w:t xml:space="preserve">maps of richness for the three focal radiations (with Limnodynastidae </w:t>
      </w:r>
      <w:r w:rsidR="009B2796" w:rsidRPr="008B6D7A">
        <w:rPr>
          <w:rFonts w:ascii="CMU Serif Roman" w:eastAsia="CMU Serif Roman" w:hAnsi="CMU Serif Roman" w:cs="CMU Serif Roman"/>
          <w:sz w:val="24"/>
          <w:szCs w:val="24"/>
        </w:rPr>
        <w:lastRenderedPageBreak/>
        <w:t xml:space="preserve">and Myobatrachidae presented together as Myobatrachoidea) </w:t>
      </w:r>
      <w:del w:id="38" w:author="Ian Brennan" w:date="2023-04-12T15:36:00Z">
        <w:r w:rsidRPr="008B6D7A">
          <w:rPr>
            <w:rFonts w:ascii="CMU Serif Roman" w:eastAsia="CMU Serif Roman" w:hAnsi="CMU Serif Roman" w:cs="CMU Serif Roman"/>
            <w:sz w:val="24"/>
            <w:szCs w:val="24"/>
          </w:rPr>
          <w:delText xml:space="preserve">are plotted alongside a map showing total annual precipitation. Greatest richness is concentrated along Australia’s east coast, however this pattern falls away in cold areas of the far southeast, particularly </w:delText>
        </w:r>
        <w:r w:rsidR="00516468" w:rsidRPr="008B6D7A">
          <w:rPr>
            <w:rFonts w:ascii="CMU Serif Roman" w:eastAsia="CMU Serif Roman" w:hAnsi="CMU Serif Roman" w:cs="CMU Serif Roman"/>
            <w:sz w:val="24"/>
            <w:szCs w:val="24"/>
          </w:rPr>
          <w:delText>in</w:delText>
        </w:r>
        <w:r w:rsidRPr="008B6D7A">
          <w:rPr>
            <w:rFonts w:ascii="CMU Serif Roman" w:eastAsia="CMU Serif Roman" w:hAnsi="CMU Serif Roman" w:cs="CMU Serif Roman"/>
            <w:sz w:val="24"/>
            <w:szCs w:val="24"/>
          </w:rPr>
          <w:delText xml:space="preserve"> southwest Tasmania.</w:delText>
        </w:r>
      </w:del>
      <w:ins w:id="39" w:author="Ian Brennan" w:date="2023-04-12T15:36:00Z">
        <w:r w:rsidR="009B2796">
          <w:rPr>
            <w:rFonts w:ascii="CMU Serif Roman" w:eastAsia="CMU Serif Roman" w:hAnsi="CMU Serif Roman" w:cs="CMU Serif Roman"/>
            <w:sz w:val="24"/>
            <w:szCs w:val="24"/>
          </w:rPr>
          <w:t xml:space="preserve">represent visually how </w:t>
        </w:r>
        <w:r w:rsidR="00FD5905">
          <w:rPr>
            <w:rFonts w:ascii="CMU Serif Roman" w:eastAsia="CMU Serif Roman" w:hAnsi="CMU Serif Roman" w:cs="CMU Serif Roman"/>
            <w:sz w:val="24"/>
            <w:szCs w:val="24"/>
          </w:rPr>
          <w:t>c</w:t>
        </w:r>
        <w:r w:rsidR="00813400">
          <w:rPr>
            <w:rFonts w:ascii="CMU Serif Roman" w:eastAsia="CMU Serif Roman" w:hAnsi="CMU Serif Roman" w:cs="CMU Serif Roman"/>
            <w:sz w:val="24"/>
            <w:szCs w:val="24"/>
          </w:rPr>
          <w:t xml:space="preserve">ontemporary patterns </w:t>
        </w:r>
        <w:r w:rsidR="00FD5905">
          <w:rPr>
            <w:rFonts w:ascii="CMU Serif Roman" w:eastAsia="CMU Serif Roman" w:hAnsi="CMU Serif Roman" w:cs="CMU Serif Roman"/>
            <w:sz w:val="24"/>
            <w:szCs w:val="24"/>
          </w:rPr>
          <w:t xml:space="preserve">of frog richness </w:t>
        </w:r>
        <w:r w:rsidR="00C219F2">
          <w:rPr>
            <w:rFonts w:ascii="CMU Serif Roman" w:eastAsia="CMU Serif Roman" w:hAnsi="CMU Serif Roman" w:cs="CMU Serif Roman"/>
            <w:sz w:val="24"/>
            <w:szCs w:val="24"/>
          </w:rPr>
          <w:t>reflect</w:t>
        </w:r>
        <w:r w:rsidR="00F75619">
          <w:rPr>
            <w:rFonts w:ascii="CMU Serif Roman" w:eastAsia="CMU Serif Roman" w:hAnsi="CMU Serif Roman" w:cs="CMU Serif Roman"/>
            <w:sz w:val="24"/>
            <w:szCs w:val="24"/>
          </w:rPr>
          <w:t xml:space="preserve"> water availability, and are highest in the wet temperate, subtropical, and tropical rainforests of the east coast. </w:t>
        </w:r>
        <w:r w:rsidR="00857E05">
          <w:rPr>
            <w:rFonts w:ascii="CMU Serif Roman" w:eastAsia="CMU Serif Roman" w:hAnsi="CMU Serif Roman" w:cs="CMU Serif Roman"/>
            <w:sz w:val="24"/>
            <w:szCs w:val="24"/>
          </w:rPr>
          <w:t>We show annual precipitation here for ease of interpretation but Australian frog richness is potentially better explained by actual evapotranspiration (Coops et al. 2018).</w:t>
        </w:r>
      </w:ins>
      <w:r w:rsidRPr="008B6D7A">
        <w:rPr>
          <w:rFonts w:ascii="CMU Serif Roman" w:eastAsia="CMU Serif Roman" w:hAnsi="CMU Serif Roman" w:cs="CMU Serif Roman"/>
          <w:sz w:val="24"/>
          <w:szCs w:val="24"/>
        </w:rPr>
        <w:t xml:space="preserve"> Species occurrence records were collated from the Atlas of Living Australia (https://ala.org.au). Below, Australian radiations can be divided broadly into (1) relictual Gondwanan clades &gt;40 myo</w:t>
      </w:r>
      <w:r w:rsidR="009B7A4C">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(2) ancient colonizing groups (&gt;20 myo, &lt;40 myo</w:t>
      </w:r>
      <w:r w:rsidR="009B7A4C">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sidR="009B7A4C">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sidR="00CD79C9">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sidR="00CD79C9">
        <w:rPr>
          <w:rFonts w:ascii="CMU Serif Roman" w:eastAsia="CMU Serif Roman" w:hAnsi="CMU Serif Roman" w:cs="CMU Serif Roman"/>
          <w:sz w:val="24"/>
          <w:szCs w:val="24"/>
        </w:rPr>
        <w:t xml:space="preserve"> and</w:t>
      </w:r>
      <w:r w:rsidR="00CD79C9" w:rsidRPr="008B6D7A">
        <w:rPr>
          <w:rFonts w:ascii="CMU Serif Roman" w:eastAsia="CMU Serif Roman" w:hAnsi="CMU Serif Roman" w:cs="CMU Serif Roman"/>
          <w:sz w:val="24"/>
          <w:szCs w:val="24"/>
        </w:rPr>
        <w:t xml:space="preserve"> labeled by the narrowest phylogenetic taxonomy</w:t>
      </w:r>
      <w:r w:rsidR="00205EA3">
        <w:rPr>
          <w:rFonts w:ascii="CMU Serif Roman" w:eastAsia="CMU Serif Roman" w:hAnsi="CMU Serif Roman" w:cs="CMU Serif Roman"/>
          <w:sz w:val="24"/>
          <w:szCs w:val="24"/>
        </w:rPr>
        <w:t>. Black labels indicate focal groups and grey labels indicate other Australian vertebrate clades. Regression in background is fit to all points</w:t>
      </w:r>
      <w:r w:rsidR="00EF1134">
        <w:rPr>
          <w:rFonts w:ascii="CMU Serif Roman" w:eastAsia="CMU Serif Roman" w:hAnsi="CMU Serif Roman" w:cs="CMU Serif Roman"/>
          <w:sz w:val="24"/>
          <w:szCs w:val="24"/>
        </w:rPr>
        <w:t xml:space="preserve"> </w:t>
      </w:r>
      <w:ins w:id="40" w:author="Ian Brennan" w:date="2023-04-12T15:36:00Z">
        <w:r w:rsidR="00EF1134">
          <w:rPr>
            <w:rFonts w:ascii="CMU Serif Roman" w:eastAsia="CMU Serif Roman" w:hAnsi="CMU Serif Roman" w:cs="CMU Serif Roman"/>
            <w:sz w:val="24"/>
            <w:szCs w:val="24"/>
          </w:rPr>
          <w:t xml:space="preserve">with the exception of Limnodynastidae and Myobatrachidae (included jointly as Myobatrachoidea) </w:t>
        </w:r>
      </w:ins>
      <w:r w:rsidR="00205EA3">
        <w:rPr>
          <w:rFonts w:ascii="CMU Serif Roman" w:eastAsia="CMU Serif Roman" w:hAnsi="CMU Serif Roman" w:cs="CMU Serif Roman"/>
          <w:sz w:val="24"/>
          <w:szCs w:val="24"/>
        </w:rPr>
        <w:t xml:space="preserve">and shows </w:t>
      </w:r>
      <w:r w:rsidRPr="008B6D7A">
        <w:rPr>
          <w:rFonts w:ascii="CMU Serif Roman" w:eastAsia="CMU Serif Roman" w:hAnsi="CMU Serif Roman" w:cs="CMU Serif Roman"/>
          <w:sz w:val="24"/>
          <w:szCs w:val="24"/>
        </w:rPr>
        <w:t>a general pattern of increasing species richness with age</w:t>
      </w:r>
      <w:r w:rsidR="00F36362">
        <w:rPr>
          <w:rFonts w:ascii="CMU Serif Roman" w:eastAsia="CMU Serif Roman" w:hAnsi="CMU Serif Roman" w:cs="CMU Serif Roman"/>
          <w:sz w:val="24"/>
          <w:szCs w:val="24"/>
        </w:rPr>
        <w:t>.</w:t>
      </w:r>
      <w:ins w:id="41" w:author="Ian Brennan" w:date="2023-04-12T15:36:00Z">
        <w:r w:rsidR="00D51D33">
          <w:rPr>
            <w:rFonts w:ascii="CMU Serif Roman" w:eastAsia="CMU Serif Roman" w:hAnsi="CMU Serif Roman" w:cs="CMU Serif Roman"/>
            <w:sz w:val="24"/>
            <w:szCs w:val="24"/>
          </w:rPr>
          <w:t xml:space="preserve"> This pattern holds equally for a regression of just frog clades </w:t>
        </w:r>
        <w:r w:rsidR="00D51D33" w:rsidRPr="00D51D33">
          <w:rPr>
            <w:rFonts w:ascii="CMU Serif Roman" w:eastAsia="CMU Serif Roman" w:hAnsi="CMU Serif Roman" w:cs="CMU Serif Roman"/>
            <w:sz w:val="24"/>
            <w:szCs w:val="24"/>
          </w:rPr>
          <w:t>(</w:t>
        </w:r>
        <w:r w:rsidR="00D51D33" w:rsidRPr="00D51D33">
          <w:rPr>
            <w:rFonts w:ascii="CMU Serif Roman" w:hAnsi="CMU Serif Roman" w:cs="CMU Serif Roman"/>
            <w:sz w:val="24"/>
            <w:szCs w:val="24"/>
          </w:rPr>
          <w:t>R</w:t>
        </w:r>
        <w:r w:rsidR="00D51D33" w:rsidRPr="00D51D33">
          <w:rPr>
            <w:rFonts w:ascii="CMU Serif Roman" w:hAnsi="CMU Serif Roman" w:cs="CMU Serif Roman"/>
            <w:sz w:val="24"/>
            <w:szCs w:val="24"/>
            <w:vertAlign w:val="superscript"/>
          </w:rPr>
          <w:t>2</w:t>
        </w:r>
        <w:r w:rsidR="00D51D33" w:rsidRPr="00D51D33">
          <w:rPr>
            <w:rFonts w:ascii="CMU Serif Roman" w:hAnsi="CMU Serif Roman" w:cs="CMU Serif Roman"/>
            <w:sz w:val="24"/>
            <w:szCs w:val="24"/>
          </w:rPr>
          <w:t>=0.849, intercept=1.827, slope=1.805, p=0.016)</w:t>
        </w:r>
        <w:r w:rsidR="00D51D33">
          <w:rPr>
            <w:rFonts w:ascii="CMU Serif Roman" w:hAnsi="CMU Serif Roman" w:cs="CMU Serif Roman"/>
            <w:sz w:val="24"/>
            <w:szCs w:val="24"/>
          </w:rPr>
          <w:t xml:space="preserve">. </w:t>
        </w:r>
      </w:ins>
    </w:p>
    <w:p w14:paraId="4C99136A" w14:textId="77777777" w:rsidR="006211A3" w:rsidRPr="008B6D7A" w:rsidRDefault="006211A3" w:rsidP="008B6D7A">
      <w:pPr>
        <w:spacing w:line="360" w:lineRule="auto"/>
        <w:rPr>
          <w:rFonts w:ascii="CMU Serif Roman" w:eastAsia="CMU Serif Roman" w:hAnsi="CMU Serif Roman" w:cs="CMU Serif Roman"/>
          <w:sz w:val="24"/>
          <w:szCs w:val="24"/>
        </w:rPr>
      </w:pPr>
    </w:p>
    <w:p w14:paraId="278AAF56"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Discussion</w:t>
      </w:r>
    </w:p>
    <w:p w14:paraId="0E754A51" w14:textId="1B3E5E0C" w:rsidR="006211A3" w:rsidRPr="008B6D7A" w:rsidRDefault="00000000" w:rsidP="0056551E">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 xml:space="preserve">Here we present the first reliable estimates of relationships among </w:t>
      </w:r>
      <w:ins w:id="42" w:author="Ian Brennan" w:date="2023-04-12T15:36:00Z">
        <w:r w:rsidR="007C4E46">
          <w:rPr>
            <w:rFonts w:ascii="CMU Serif Roman" w:eastAsia="CMU Serif Roman" w:hAnsi="CMU Serif Roman" w:cs="CMU Serif Roman"/>
            <w:sz w:val="24"/>
            <w:szCs w:val="24"/>
          </w:rPr>
          <w:t xml:space="preserve">nearly </w:t>
        </w:r>
      </w:ins>
      <w:r w:rsidRPr="008B6D7A">
        <w:rPr>
          <w:rFonts w:ascii="CMU Serif Roman" w:eastAsia="CMU Serif Roman" w:hAnsi="CMU Serif Roman" w:cs="CMU Serif Roman"/>
          <w:sz w:val="24"/>
          <w:szCs w:val="24"/>
        </w:rPr>
        <w:t xml:space="preserve">all of Australia’s </w:t>
      </w:r>
      <w:ins w:id="43" w:author="Ian Brennan" w:date="2023-04-12T15:36:00Z">
        <w:r w:rsidR="005F5D28">
          <w:rPr>
            <w:rFonts w:ascii="CMU Serif Roman" w:eastAsia="CMU Serif Roman" w:hAnsi="CMU Serif Roman" w:cs="CMU Serif Roman"/>
            <w:sz w:val="24"/>
            <w:szCs w:val="24"/>
          </w:rPr>
          <w:t xml:space="preserve">native </w:t>
        </w:r>
      </w:ins>
      <w:r w:rsidRPr="008B6D7A">
        <w:rPr>
          <w:rFonts w:ascii="CMU Serif Roman" w:eastAsia="CMU Serif Roman" w:hAnsi="CMU Serif Roman" w:cs="CMU Serif Roman"/>
          <w:sz w:val="24"/>
          <w:szCs w:val="24"/>
        </w:rPr>
        <w:t>frog genera</w:t>
      </w:r>
      <w:r w:rsidR="007500C7">
        <w:rPr>
          <w:rFonts w:ascii="CMU Serif Roman" w:eastAsia="CMU Serif Roman" w:hAnsi="CMU Serif Roman" w:cs="CMU Serif Roman"/>
          <w:sz w:val="24"/>
          <w:szCs w:val="24"/>
        </w:rPr>
        <w:t xml:space="preserve"> </w:t>
      </w:r>
      <w:ins w:id="44" w:author="Ian Brennan" w:date="2023-04-12T15:36:00Z">
        <w:r w:rsidR="007500C7">
          <w:rPr>
            <w:rFonts w:ascii="CMU Serif Roman" w:eastAsia="CMU Serif Roman" w:hAnsi="CMU Serif Roman" w:cs="CMU Serif Roman"/>
            <w:sz w:val="24"/>
            <w:szCs w:val="24"/>
          </w:rPr>
          <w:t>(2</w:t>
        </w:r>
        <w:r w:rsidR="00513DCE">
          <w:rPr>
            <w:rFonts w:ascii="CMU Serif Roman" w:eastAsia="CMU Serif Roman" w:hAnsi="CMU Serif Roman" w:cs="CMU Serif Roman"/>
            <w:sz w:val="24"/>
            <w:szCs w:val="24"/>
          </w:rPr>
          <w:t>5</w:t>
        </w:r>
        <w:r w:rsidR="007500C7">
          <w:rPr>
            <w:rFonts w:ascii="CMU Serif Roman" w:eastAsia="CMU Serif Roman" w:hAnsi="CMU Serif Roman" w:cs="CMU Serif Roman"/>
            <w:sz w:val="24"/>
            <w:szCs w:val="24"/>
          </w:rPr>
          <w:t xml:space="preserve"> of 27)</w:t>
        </w:r>
        <w:r w:rsidRPr="008B6D7A">
          <w:rPr>
            <w:rFonts w:ascii="CMU Serif Roman" w:eastAsia="CMU Serif Roman" w:hAnsi="CMU Serif Roman" w:cs="CMU Serif Roman"/>
            <w:sz w:val="24"/>
            <w:szCs w:val="24"/>
          </w:rPr>
          <w:t xml:space="preserve"> </w:t>
        </w:r>
      </w:ins>
      <w:r w:rsidRPr="008B6D7A">
        <w:rPr>
          <w:rFonts w:ascii="CMU Serif Roman" w:eastAsia="CMU Serif Roman" w:hAnsi="CMU Serif Roman" w:cs="CMU Serif Roman"/>
          <w:sz w:val="24"/>
          <w:szCs w:val="24"/>
        </w:rPr>
        <w:t xml:space="preserve">and major clades of the </w:t>
      </w:r>
      <w:del w:id="45" w:author="Ian Brennan" w:date="2023-04-12T15:36:00Z">
        <w:r w:rsidRPr="008B6D7A">
          <w:rPr>
            <w:rFonts w:ascii="CMU Serif Roman" w:eastAsia="CMU Serif Roman" w:hAnsi="CMU Serif Roman" w:cs="CMU Serif Roman"/>
            <w:sz w:val="24"/>
            <w:szCs w:val="24"/>
          </w:rPr>
          <w:delText>mega-</w:delText>
        </w:r>
      </w:del>
      <w:ins w:id="46" w:author="Ian Brennan" w:date="2023-04-12T15:36:00Z">
        <w:r w:rsidR="0034775E">
          <w:rPr>
            <w:rFonts w:ascii="CMU Serif Roman" w:eastAsia="CMU Serif Roman" w:hAnsi="CMU Serif Roman" w:cs="CMU Serif Roman"/>
            <w:sz w:val="24"/>
            <w:szCs w:val="24"/>
          </w:rPr>
          <w:t xml:space="preserve">diverse </w:t>
        </w:r>
      </w:ins>
      <w:r w:rsidR="0034775E">
        <w:rPr>
          <w:rFonts w:ascii="CMU Serif Roman" w:eastAsia="CMU Serif Roman" w:hAnsi="CMU Serif Roman" w:cs="CMU Serif Roman"/>
          <w:sz w:val="24"/>
          <w:szCs w:val="24"/>
        </w:rPr>
        <w:t>genus</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Litoria</w:t>
      </w:r>
      <w:r w:rsidRPr="008B6D7A">
        <w:rPr>
          <w:rFonts w:ascii="CMU Serif Roman" w:eastAsia="CMU Serif Roman" w:hAnsi="CMU Serif Roman" w:cs="CMU Serif Roman"/>
          <w:sz w:val="24"/>
          <w:szCs w:val="24"/>
        </w:rPr>
        <w:t xml:space="preserve">. Our investigation into the timing and origins of the Australian frog fauna </w:t>
      </w:r>
      <w:r w:rsidR="00D36902">
        <w:rPr>
          <w:rFonts w:ascii="CMU Serif Roman" w:eastAsia="CMU Serif Roman" w:hAnsi="CMU Serif Roman" w:cs="CMU Serif Roman"/>
          <w:sz w:val="24"/>
          <w:szCs w:val="24"/>
        </w:rPr>
        <w:t>reveals</w:t>
      </w:r>
      <w:r w:rsidRPr="008B6D7A">
        <w:rPr>
          <w:rFonts w:ascii="CMU Serif Roman" w:eastAsia="CMU Serif Roman" w:hAnsi="CMU Serif Roman" w:cs="CMU Serif Roman"/>
          <w:sz w:val="24"/>
          <w:szCs w:val="24"/>
        </w:rPr>
        <w:t xml:space="preserve"> that each radiation </w:t>
      </w:r>
      <w:r w:rsidR="005E04E9">
        <w:rPr>
          <w:rFonts w:ascii="CMU Serif Roman" w:eastAsia="CMU Serif Roman" w:hAnsi="CMU Serif Roman" w:cs="CMU Serif Roman"/>
          <w:sz w:val="24"/>
          <w:szCs w:val="24"/>
        </w:rPr>
        <w:t xml:space="preserve">originated or </w:t>
      </w:r>
      <w:r w:rsidRPr="008B6D7A">
        <w:rPr>
          <w:rFonts w:ascii="CMU Serif Roman" w:eastAsia="CMU Serif Roman" w:hAnsi="CMU Serif Roman" w:cs="CMU Serif Roman"/>
          <w:sz w:val="24"/>
          <w:szCs w:val="24"/>
        </w:rPr>
        <w:t xml:space="preserve">arrived during different periods in Australia’s history, demonstrating a staggered colonization and population of the continent. This stratified arrival </w:t>
      </w:r>
      <w:del w:id="47" w:author="Ian Brennan" w:date="2023-04-12T15:36:00Z">
        <w:r w:rsidRPr="008B6D7A">
          <w:rPr>
            <w:rFonts w:ascii="CMU Serif Roman" w:eastAsia="CMU Serif Roman" w:hAnsi="CMU Serif Roman" w:cs="CMU Serif Roman"/>
            <w:sz w:val="24"/>
            <w:szCs w:val="24"/>
          </w:rPr>
          <w:delText>means each radiation established itself in a very different incarnation of the continent.</w:delText>
        </w:r>
      </w:del>
      <w:ins w:id="48" w:author="Ian Brennan" w:date="2023-04-12T15:36:00Z">
        <w:r w:rsidR="00D7054A">
          <w:rPr>
            <w:rFonts w:ascii="CMU Serif Roman" w:eastAsia="CMU Serif Roman" w:hAnsi="CMU Serif Roman" w:cs="CMU Serif Roman"/>
            <w:sz w:val="24"/>
            <w:szCs w:val="24"/>
          </w:rPr>
          <w:t>took place under the varied environmental conditions of vastly different eras.</w:t>
        </w:r>
      </w:ins>
      <w:r w:rsidR="00F676A8">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Across these eras Australia has flourished through a warm and wet Eocene, cooling and drying following the onset of Antarctic glaciation in the Oligocene, warm and forested </w:t>
      </w:r>
      <w:r w:rsidRPr="008B6D7A">
        <w:rPr>
          <w:rFonts w:ascii="CMU Serif Roman" w:eastAsia="CMU Serif Roman" w:hAnsi="CMU Serif Roman" w:cs="CMU Serif Roman"/>
          <w:sz w:val="24"/>
          <w:szCs w:val="24"/>
        </w:rPr>
        <w:lastRenderedPageBreak/>
        <w:t xml:space="preserve">Miocene, and a gradual aridification leading to its present status (Byrne et al. 2011, Pross et al. 2012, Macphail &amp; Hill 2018, Mao &amp; Retallack 2019). </w:t>
      </w:r>
    </w:p>
    <w:p w14:paraId="44B0B142" w14:textId="77777777" w:rsidR="006211A3" w:rsidRPr="008B6D7A" w:rsidRDefault="006211A3" w:rsidP="008B6D7A">
      <w:pPr>
        <w:spacing w:line="360" w:lineRule="auto"/>
        <w:rPr>
          <w:rFonts w:ascii="CMU Serif Roman" w:eastAsia="CMU Serif Roman" w:hAnsi="CMU Serif Roman" w:cs="CMU Serif Roman"/>
          <w:sz w:val="24"/>
          <w:szCs w:val="24"/>
        </w:rPr>
      </w:pPr>
    </w:p>
    <w:p w14:paraId="498D14C8"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highlight w:val="white"/>
        </w:rPr>
        <w:t>Origins and Biogeography</w:t>
      </w:r>
    </w:p>
    <w:p w14:paraId="44631466" w14:textId="0F0B71AD"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The Myobatrachidae and Limnodynastidae (together</w:t>
      </w:r>
      <w:r w:rsidRPr="008B6D7A">
        <w:rPr>
          <w:rFonts w:ascii="CMU Serif Roman" w:hAnsi="CMU Serif Roman" w:cs="CMU Serif Roman"/>
          <w:color w:val="4D5156"/>
          <w:sz w:val="24"/>
          <w:szCs w:val="24"/>
          <w:highlight w:val="white"/>
        </w:rPr>
        <w:t>—m</w:t>
      </w:r>
      <w:r w:rsidRPr="008B6D7A">
        <w:rPr>
          <w:rFonts w:ascii="CMU Serif Roman" w:eastAsia="CMU Serif Roman" w:hAnsi="CMU Serif Roman" w:cs="CMU Serif Roman"/>
          <w:sz w:val="24"/>
          <w:szCs w:val="24"/>
        </w:rPr>
        <w:t xml:space="preserve">yobatrachoids) represent the oldest, most diverse (136 spp.), and only </w:t>
      </w:r>
      <w:r w:rsidR="00813DBE">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endemic of Australia’s frog radiations</w:t>
      </w:r>
      <w:r w:rsidR="00813DBE">
        <w:rPr>
          <w:rFonts w:ascii="CMU Serif Roman" w:eastAsia="CMU Serif Roman" w:hAnsi="CMU Serif Roman" w:cs="CMU Serif Roman"/>
          <w:sz w:val="24"/>
          <w:szCs w:val="24"/>
        </w:rPr>
        <w:t xml:space="preserve"> (</w:t>
      </w:r>
      <w:del w:id="49" w:author="Ian Brennan" w:date="2023-04-12T15:36:00Z">
        <w:r w:rsidR="00813DBE">
          <w:rPr>
            <w:rFonts w:ascii="CMU Serif Roman" w:eastAsia="CMU Serif Roman" w:hAnsi="CMU Serif Roman" w:cs="CMU Serif Roman"/>
            <w:sz w:val="24"/>
            <w:szCs w:val="24"/>
          </w:rPr>
          <w:delText>one species</w:delText>
        </w:r>
        <w:r w:rsidR="00813DBE" w:rsidRPr="00813DBE">
          <w:rPr>
            <w:rFonts w:ascii="CMU Serif Roman" w:hAnsi="CMU Serif Roman" w:cs="CMU Serif Roman"/>
            <w:sz w:val="24"/>
            <w:szCs w:val="24"/>
            <w:highlight w:val="white"/>
          </w:rPr>
          <w:delText>—</w:delText>
        </w:r>
        <w:r w:rsidR="00813DBE" w:rsidRPr="00813DBE">
          <w:rPr>
            <w:rFonts w:ascii="CMU Serif Roman" w:hAnsi="CMU Serif Roman" w:cs="CMU Serif Roman"/>
            <w:i/>
            <w:iCs/>
            <w:sz w:val="24"/>
            <w:szCs w:val="24"/>
          </w:rPr>
          <w:delText>Lechriodus aganoposis</w:delText>
        </w:r>
        <w:r w:rsidR="00813DBE" w:rsidRPr="00813DBE">
          <w:rPr>
            <w:rFonts w:ascii="CMU Serif Roman" w:hAnsi="CMU Serif Roman" w:cs="CMU Serif Roman"/>
            <w:sz w:val="24"/>
            <w:szCs w:val="24"/>
          </w:rPr>
          <w:delText xml:space="preserve"> is</w:delText>
        </w:r>
      </w:del>
      <w:ins w:id="50" w:author="Ian Brennan" w:date="2023-04-12T15:36:00Z">
        <w:r w:rsidR="00937435">
          <w:rPr>
            <w:rFonts w:ascii="CMU Serif Roman" w:eastAsia="CMU Serif Roman" w:hAnsi="CMU Serif Roman" w:cs="CMU Serif Roman"/>
            <w:sz w:val="24"/>
            <w:szCs w:val="24"/>
          </w:rPr>
          <w:t>4 spp. are</w:t>
        </w:r>
      </w:ins>
      <w:r w:rsidR="00813DBE" w:rsidRPr="00813DBE">
        <w:rPr>
          <w:rFonts w:ascii="CMU Serif Roman" w:hAnsi="CMU Serif Roman" w:cs="CMU Serif Roman"/>
          <w:sz w:val="24"/>
          <w:szCs w:val="24"/>
        </w:rPr>
        <w:t xml:space="preserve"> found in New Guinea)</w:t>
      </w:r>
      <w:r w:rsidRPr="00813DBE">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They share a long history with South America and its Gondwanan past. Anchored by a deep split with the South American </w:t>
      </w:r>
      <w:del w:id="51" w:author="Ian Brennan" w:date="2023-04-12T15:36:00Z">
        <w:r w:rsidRPr="008B6D7A">
          <w:rPr>
            <w:rFonts w:ascii="CMU Serif Roman" w:eastAsia="CMU Serif Roman" w:hAnsi="CMU Serif Roman" w:cs="CMU Serif Roman"/>
            <w:i/>
            <w:sz w:val="24"/>
            <w:szCs w:val="24"/>
          </w:rPr>
          <w:delText>Calyptocephallela</w:delText>
        </w:r>
      </w:del>
      <w:ins w:id="52" w:author="Ian Brennan" w:date="2023-04-12T15:36:00Z">
        <w:r w:rsidRPr="008B6D7A">
          <w:rPr>
            <w:rFonts w:ascii="CMU Serif Roman" w:eastAsia="CMU Serif Roman" w:hAnsi="CMU Serif Roman" w:cs="CMU Serif Roman"/>
            <w:i/>
            <w:sz w:val="24"/>
            <w:szCs w:val="24"/>
          </w:rPr>
          <w:t>Calyptocephale</w:t>
        </w:r>
        <w:r w:rsidR="00373208">
          <w:rPr>
            <w:rFonts w:ascii="CMU Serif Roman" w:eastAsia="CMU Serif Roman" w:hAnsi="CMU Serif Roman" w:cs="CMU Serif Roman"/>
            <w:i/>
            <w:sz w:val="24"/>
            <w:szCs w:val="24"/>
          </w:rPr>
          <w:t>l</w:t>
        </w:r>
        <w:r w:rsidRPr="008B6D7A">
          <w:rPr>
            <w:rFonts w:ascii="CMU Serif Roman" w:eastAsia="CMU Serif Roman" w:hAnsi="CMU Serif Roman" w:cs="CMU Serif Roman"/>
            <w:i/>
            <w:sz w:val="24"/>
            <w:szCs w:val="24"/>
          </w:rPr>
          <w:t>la</w:t>
        </w:r>
      </w:ins>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(roughly 100 mya; Fig.2)</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early divergences among the Australian myobatrachoids, principally between myobatrachids and limnodynastids, occurred in the late Cretaceous (80–70 mya), preceding the isolation of Australia from Antarctica. This dates to a time when South America, Antarctica, and Australia were a continuous landmass that was likely temperate in climate (Palazzesi &amp; Barreda 2007; Mörs et al. 2020). The phylogenetic depth and distribution of myobatrachoids</w:t>
      </w:r>
      <w:r w:rsidR="002F7EDC">
        <w:rPr>
          <w:rFonts w:ascii="CMU Serif Roman" w:eastAsia="CMU Serif Roman" w:hAnsi="CMU Serif Roman" w:cs="CMU Serif Roman"/>
          <w:sz w:val="24"/>
          <w:szCs w:val="24"/>
        </w:rPr>
        <w:t xml:space="preserve"> (including </w:t>
      </w:r>
      <w:del w:id="53" w:author="Ian Brennan" w:date="2023-04-12T15:36:00Z">
        <w:r w:rsidR="002F7EDC">
          <w:rPr>
            <w:rFonts w:ascii="CMU Serif Roman" w:eastAsia="CMU Serif Roman" w:hAnsi="CMU Serif Roman" w:cs="CMU Serif Roman"/>
            <w:i/>
            <w:iCs/>
            <w:sz w:val="24"/>
            <w:szCs w:val="24"/>
          </w:rPr>
          <w:delText>Calyptocephallela</w:delText>
        </w:r>
      </w:del>
      <w:ins w:id="54" w:author="Ian Brennan" w:date="2023-04-12T15:36:00Z">
        <w:r w:rsidR="002F7EDC">
          <w:rPr>
            <w:rFonts w:ascii="CMU Serif Roman" w:eastAsia="CMU Serif Roman" w:hAnsi="CMU Serif Roman" w:cs="CMU Serif Roman"/>
            <w:i/>
            <w:iCs/>
            <w:sz w:val="24"/>
            <w:szCs w:val="24"/>
          </w:rPr>
          <w:t>Calyptocephale</w:t>
        </w:r>
        <w:r w:rsidR="00BD544E">
          <w:rPr>
            <w:rFonts w:ascii="CMU Serif Roman" w:eastAsia="CMU Serif Roman" w:hAnsi="CMU Serif Roman" w:cs="CMU Serif Roman"/>
            <w:i/>
            <w:iCs/>
            <w:sz w:val="24"/>
            <w:szCs w:val="24"/>
          </w:rPr>
          <w:t>l</w:t>
        </w:r>
        <w:r w:rsidR="002F7EDC">
          <w:rPr>
            <w:rFonts w:ascii="CMU Serif Roman" w:eastAsia="CMU Serif Roman" w:hAnsi="CMU Serif Roman" w:cs="CMU Serif Roman"/>
            <w:i/>
            <w:iCs/>
            <w:sz w:val="24"/>
            <w:szCs w:val="24"/>
          </w:rPr>
          <w:t>la</w:t>
        </w:r>
      </w:ins>
      <w:r w:rsidR="002F7EDC">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across these now widely disjunct continents suggests a historically continuous distribution across southern Gondwana, including Antarctica. This idea is supported by the recent discovery of an extinct calyptocephallelid from mid-Miocene Antarctica that lived more than 40 mya (Mörs et al. 2020). The persistence of </w:t>
      </w:r>
      <w:del w:id="55" w:author="Ian Brennan" w:date="2023-04-12T15:36:00Z">
        <w:r w:rsidRPr="008B6D7A">
          <w:rPr>
            <w:rFonts w:ascii="CMU Serif Roman" w:eastAsia="CMU Serif Roman" w:hAnsi="CMU Serif Roman" w:cs="CMU Serif Roman"/>
            <w:sz w:val="24"/>
            <w:szCs w:val="24"/>
          </w:rPr>
          <w:delText>calyptocephallelids</w:delText>
        </w:r>
      </w:del>
      <w:ins w:id="56" w:author="Ian Brennan" w:date="2023-04-12T15:36:00Z">
        <w:r w:rsidRPr="008B6D7A">
          <w:rPr>
            <w:rFonts w:ascii="CMU Serif Roman" w:eastAsia="CMU Serif Roman" w:hAnsi="CMU Serif Roman" w:cs="CMU Serif Roman"/>
            <w:sz w:val="24"/>
            <w:szCs w:val="24"/>
          </w:rPr>
          <w:t>calyptocephalel</w:t>
        </w:r>
        <w:r w:rsidR="008A2938">
          <w:rPr>
            <w:rFonts w:ascii="CMU Serif Roman" w:eastAsia="CMU Serif Roman" w:hAnsi="CMU Serif Roman" w:cs="CMU Serif Roman"/>
            <w:sz w:val="24"/>
            <w:szCs w:val="24"/>
          </w:rPr>
          <w:t>l</w:t>
        </w:r>
        <w:r w:rsidRPr="008B6D7A">
          <w:rPr>
            <w:rFonts w:ascii="CMU Serif Roman" w:eastAsia="CMU Serif Roman" w:hAnsi="CMU Serif Roman" w:cs="CMU Serif Roman"/>
            <w:sz w:val="24"/>
            <w:szCs w:val="24"/>
          </w:rPr>
          <w:t>ids</w:t>
        </w:r>
      </w:ins>
      <w:r w:rsidRPr="008B6D7A">
        <w:rPr>
          <w:rFonts w:ascii="CMU Serif Roman" w:eastAsia="CMU Serif Roman" w:hAnsi="CMU Serif Roman" w:cs="CMU Serif Roman"/>
          <w:sz w:val="24"/>
          <w:szCs w:val="24"/>
        </w:rPr>
        <w:t xml:space="preserve"> in Antarctica into the Late Eocene highlights the dichotomy between young extant myobatrachid and limnodynastid diversity (most species &lt; 30 mya) and ancient splits between limnodynastids and myobatrachids and within </w:t>
      </w:r>
      <w:del w:id="57" w:author="Ian Brennan" w:date="2023-04-12T15:36:00Z">
        <w:r w:rsidRPr="008B6D7A">
          <w:rPr>
            <w:rFonts w:ascii="CMU Serif Roman" w:eastAsia="CMU Serif Roman" w:hAnsi="CMU Serif Roman" w:cs="CMU Serif Roman"/>
            <w:sz w:val="24"/>
            <w:szCs w:val="24"/>
          </w:rPr>
          <w:delText>limnodynastids</w:delText>
        </w:r>
      </w:del>
      <w:ins w:id="58" w:author="Ian Brennan" w:date="2023-04-12T15:36:00Z">
        <w:r w:rsidR="00471529">
          <w:rPr>
            <w:rFonts w:ascii="CMU Serif Roman" w:eastAsia="CMU Serif Roman" w:hAnsi="CMU Serif Roman" w:cs="CMU Serif Roman"/>
            <w:sz w:val="24"/>
            <w:szCs w:val="24"/>
          </w:rPr>
          <w:t>myobatrachids</w:t>
        </w:r>
      </w:ins>
      <w:r w:rsidRPr="008B6D7A">
        <w:rPr>
          <w:rFonts w:ascii="CMU Serif Roman" w:eastAsia="CMU Serif Roman" w:hAnsi="CMU Serif Roman" w:cs="CMU Serif Roman"/>
          <w:sz w:val="24"/>
          <w:szCs w:val="24"/>
        </w:rPr>
        <w:t xml:space="preserve"> (&gt; 70 mya). </w:t>
      </w:r>
      <w:del w:id="59" w:author="Ian Brennan" w:date="2023-04-12T15:36:00Z">
        <w:r w:rsidRPr="008B6D7A">
          <w:rPr>
            <w:rFonts w:ascii="CMU Serif Roman" w:eastAsia="CMU Serif Roman" w:hAnsi="CMU Serif Roman" w:cs="CMU Serif Roman"/>
            <w:sz w:val="24"/>
            <w:szCs w:val="24"/>
          </w:rPr>
          <w:delText>These</w:delText>
        </w:r>
      </w:del>
      <w:ins w:id="60" w:author="Ian Brennan" w:date="2023-04-12T15:36:00Z">
        <w:r w:rsidRPr="008B6D7A">
          <w:rPr>
            <w:rFonts w:ascii="CMU Serif Roman" w:eastAsia="CMU Serif Roman" w:hAnsi="CMU Serif Roman" w:cs="CMU Serif Roman"/>
            <w:sz w:val="24"/>
            <w:szCs w:val="24"/>
          </w:rPr>
          <w:t>Th</w:t>
        </w:r>
        <w:r w:rsidR="00F676A8">
          <w:rPr>
            <w:rFonts w:ascii="CMU Serif Roman" w:eastAsia="CMU Serif Roman" w:hAnsi="CMU Serif Roman" w:cs="CMU Serif Roman"/>
            <w:sz w:val="24"/>
            <w:szCs w:val="24"/>
          </w:rPr>
          <w:t>e tips of these</w:t>
        </w:r>
      </w:ins>
      <w:r w:rsidR="00F676A8">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long branches are likely the survivors of a much greater southern Gondwanan myobatrachoid diversity, potentially mirroring the diversity of </w:t>
      </w:r>
      <w:r w:rsidR="000E65F8">
        <w:rPr>
          <w:rFonts w:ascii="CMU Serif Roman" w:eastAsia="CMU Serif Roman" w:hAnsi="CMU Serif Roman" w:cs="CMU Serif Roman"/>
          <w:sz w:val="24"/>
          <w:szCs w:val="24"/>
        </w:rPr>
        <w:t xml:space="preserve">extinct </w:t>
      </w:r>
      <w:del w:id="61" w:author="Ian Brennan" w:date="2023-04-12T15:36:00Z">
        <w:r w:rsidRPr="008B6D7A">
          <w:rPr>
            <w:rFonts w:ascii="CMU Serif Roman" w:eastAsia="CMU Serif Roman" w:hAnsi="CMU Serif Roman" w:cs="CMU Serif Roman"/>
            <w:sz w:val="24"/>
            <w:szCs w:val="24"/>
          </w:rPr>
          <w:delText>calyptocephallelids</w:delText>
        </w:r>
      </w:del>
      <w:ins w:id="62" w:author="Ian Brennan" w:date="2023-04-12T15:36:00Z">
        <w:r w:rsidRPr="008B6D7A">
          <w:rPr>
            <w:rFonts w:ascii="CMU Serif Roman" w:eastAsia="CMU Serif Roman" w:hAnsi="CMU Serif Roman" w:cs="CMU Serif Roman"/>
            <w:sz w:val="24"/>
            <w:szCs w:val="24"/>
          </w:rPr>
          <w:t>calyptocephalel</w:t>
        </w:r>
        <w:r w:rsidR="00043C3E">
          <w:rPr>
            <w:rFonts w:ascii="CMU Serif Roman" w:eastAsia="CMU Serif Roman" w:hAnsi="CMU Serif Roman" w:cs="CMU Serif Roman"/>
            <w:sz w:val="24"/>
            <w:szCs w:val="24"/>
          </w:rPr>
          <w:t>l</w:t>
        </w:r>
        <w:r w:rsidRPr="008B6D7A">
          <w:rPr>
            <w:rFonts w:ascii="CMU Serif Roman" w:eastAsia="CMU Serif Roman" w:hAnsi="CMU Serif Roman" w:cs="CMU Serif Roman"/>
            <w:sz w:val="24"/>
            <w:szCs w:val="24"/>
          </w:rPr>
          <w:t>ids</w:t>
        </w:r>
      </w:ins>
      <w:r w:rsidRPr="008B6D7A">
        <w:rPr>
          <w:rFonts w:ascii="CMU Serif Roman" w:eastAsia="CMU Serif Roman" w:hAnsi="CMU Serif Roman" w:cs="CMU Serif Roman"/>
          <w:sz w:val="24"/>
          <w:szCs w:val="24"/>
        </w:rPr>
        <w:t xml:space="preserve"> through southern South America and Patagonia (Nicoli et al. 2022). </w:t>
      </w:r>
    </w:p>
    <w:p w14:paraId="53B1EB48" w14:textId="2ADE13DE" w:rsidR="005B5F0B" w:rsidRPr="005B5F0B" w:rsidRDefault="005B5F0B" w:rsidP="005B5F0B">
      <w:pPr>
        <w:spacing w:line="360" w:lineRule="auto"/>
        <w:ind w:firstLine="720"/>
        <w:rPr>
          <w:rFonts w:ascii="CMU Serif Roman" w:eastAsia="CMU Serif Roman" w:hAnsi="CMU Serif Roman" w:cs="CMU Serif Roman"/>
          <w:sz w:val="28"/>
          <w:szCs w:val="28"/>
        </w:rPr>
      </w:pPr>
      <w:r w:rsidRPr="005B5F0B">
        <w:rPr>
          <w:rFonts w:ascii="CMU Serif Roman" w:hAnsi="CMU Serif Roman" w:cs="CMU Serif Roman"/>
          <w:sz w:val="24"/>
          <w:szCs w:val="24"/>
        </w:rPr>
        <w:lastRenderedPageBreak/>
        <w:t xml:space="preserve">Australian myobatrachoids however are not the only group with close connections to South America. The Pelodryadidae are a species rich </w:t>
      </w:r>
      <w:del w:id="63" w:author="Ian Brennan" w:date="2023-04-12T15:36:00Z">
        <w:r w:rsidRPr="005B5F0B">
          <w:rPr>
            <w:rFonts w:ascii="CMU Serif Roman" w:hAnsi="CMU Serif Roman" w:cs="CMU Serif Roman"/>
            <w:sz w:val="24"/>
            <w:szCs w:val="24"/>
          </w:rPr>
          <w:delText>(91</w:delText>
        </w:r>
      </w:del>
      <w:ins w:id="64" w:author="Ian Brennan" w:date="2023-04-12T15:36:00Z">
        <w:r w:rsidRPr="005B5F0B">
          <w:rPr>
            <w:rFonts w:ascii="CMU Serif Roman" w:hAnsi="CMU Serif Roman" w:cs="CMU Serif Roman"/>
            <w:sz w:val="24"/>
            <w:szCs w:val="24"/>
          </w:rPr>
          <w:t>(</w:t>
        </w:r>
        <w:r w:rsidR="000C32BD">
          <w:rPr>
            <w:rFonts w:ascii="CMU Serif Roman" w:hAnsi="CMU Serif Roman" w:cs="CMU Serif Roman"/>
            <w:sz w:val="24"/>
            <w:szCs w:val="24"/>
          </w:rPr>
          <w:t>&gt;220</w:t>
        </w:r>
      </w:ins>
      <w:r w:rsidRPr="005B5F0B">
        <w:rPr>
          <w:rFonts w:ascii="CMU Serif Roman" w:hAnsi="CMU Serif Roman" w:cs="CMU Serif Roman"/>
          <w:sz w:val="24"/>
          <w:szCs w:val="24"/>
        </w:rPr>
        <w:t xml:space="preserve"> spp.) and morphologically diverse clade of Australasian frogs. Embedded within the primarily Neotropical treefrogs, they show a more recent late-Eocene divergence from their South American relatives the Phyllomedusidae, some 40 mya. Crown divergence of the pelodryadids occurred in the mid-to-late Oligocene (30 mya) before erupting into a radiation across Australia and New Guinea in the early Miocene. This timing has spurred speculation about the origins of pelodryadids either as part of a young Gondwanan group or more recent over-water dispersers from South America (Pyron 2014). Divergence between phyllomedusids and pelodryadids 40 mya aligns with the opening of the Drake Passage and separation of South America from Antarctica (Toumoulin 2020). Unfortunately</w:t>
      </w:r>
      <w:ins w:id="65" w:author="Ian Brennan" w:date="2023-04-12T15:36:00Z">
        <w:r w:rsidR="001412F3">
          <w:rPr>
            <w:rFonts w:ascii="CMU Serif Roman" w:hAnsi="CMU Serif Roman" w:cs="CMU Serif Roman"/>
            <w:sz w:val="24"/>
            <w:szCs w:val="24"/>
          </w:rPr>
          <w:t>,</w:t>
        </w:r>
      </w:ins>
      <w:r w:rsidRPr="005B5F0B">
        <w:rPr>
          <w:rFonts w:ascii="CMU Serif Roman" w:hAnsi="CMU Serif Roman" w:cs="CMU Serif Roman"/>
          <w:sz w:val="24"/>
          <w:szCs w:val="24"/>
        </w:rPr>
        <w:t xml:space="preserve"> this does not provide any certainty about how pelodryadids arrived in Australia. While the Brazil Current would have provided a favorable trajectory for rafting frogs, the over-water distance between South America and Australia remained immense. </w:t>
      </w:r>
      <w:del w:id="66" w:author="Ian Brennan" w:date="2023-04-12T15:36:00Z">
        <w:r w:rsidRPr="005B5F0B">
          <w:rPr>
            <w:rFonts w:ascii="CMU Serif Roman" w:hAnsi="CMU Serif Roman" w:cs="CMU Serif Roman"/>
            <w:sz w:val="24"/>
            <w:szCs w:val="24"/>
          </w:rPr>
          <w:delText>A</w:delText>
        </w:r>
      </w:del>
      <w:ins w:id="67" w:author="Ian Brennan" w:date="2023-04-12T15:36:00Z">
        <w:r w:rsidR="00D6405F">
          <w:rPr>
            <w:rFonts w:ascii="CMU Serif Roman" w:hAnsi="CMU Serif Roman" w:cs="CMU Serif Roman"/>
            <w:sz w:val="24"/>
            <w:szCs w:val="24"/>
          </w:rPr>
          <w:t xml:space="preserve">Our biogeographic modelling </w:t>
        </w:r>
        <w:r w:rsidR="00596257">
          <w:rPr>
            <w:rFonts w:ascii="CMU Serif Roman" w:hAnsi="CMU Serif Roman" w:cs="CMU Serif Roman"/>
            <w:sz w:val="24"/>
            <w:szCs w:val="24"/>
          </w:rPr>
          <w:t xml:space="preserve">instead </w:t>
        </w:r>
        <w:r w:rsidR="00D6405F">
          <w:rPr>
            <w:rFonts w:ascii="CMU Serif Roman" w:hAnsi="CMU Serif Roman" w:cs="CMU Serif Roman"/>
            <w:sz w:val="24"/>
            <w:szCs w:val="24"/>
          </w:rPr>
          <w:t xml:space="preserve">suggests </w:t>
        </w:r>
        <w:r w:rsidR="00596257">
          <w:rPr>
            <w:rFonts w:ascii="CMU Serif Roman" w:hAnsi="CMU Serif Roman" w:cs="CMU Serif Roman"/>
            <w:sz w:val="24"/>
            <w:szCs w:val="24"/>
          </w:rPr>
          <w:t>a</w:t>
        </w:r>
      </w:ins>
      <w:r w:rsidRPr="005B5F0B">
        <w:rPr>
          <w:rFonts w:ascii="CMU Serif Roman" w:hAnsi="CMU Serif Roman" w:cs="CMU Serif Roman"/>
          <w:sz w:val="24"/>
          <w:szCs w:val="24"/>
        </w:rPr>
        <w:t xml:space="preserve"> more likely scenario is that pelodryadids dispersed from South America through Antarctica and into Australia</w:t>
      </w:r>
      <w:del w:id="68" w:author="Ian Brennan" w:date="2023-04-12T15:36:00Z">
        <w:r w:rsidRPr="005B5F0B">
          <w:rPr>
            <w:rFonts w:ascii="CMU Serif Roman" w:hAnsi="CMU Serif Roman" w:cs="CMU Serif Roman"/>
            <w:sz w:val="24"/>
            <w:szCs w:val="24"/>
          </w:rPr>
          <w:delText>.</w:delText>
        </w:r>
      </w:del>
      <w:ins w:id="69" w:author="Ian Brennan" w:date="2023-04-12T15:36:00Z">
        <w:r w:rsidR="00657001">
          <w:rPr>
            <w:rFonts w:ascii="CMU Serif Roman" w:hAnsi="CMU Serif Roman" w:cs="CMU Serif Roman"/>
            <w:sz w:val="24"/>
            <w:szCs w:val="24"/>
          </w:rPr>
          <w:t xml:space="preserve"> (Fig.3)</w:t>
        </w:r>
        <w:r w:rsidRPr="005B5F0B">
          <w:rPr>
            <w:rFonts w:ascii="CMU Serif Roman" w:hAnsi="CMU Serif Roman" w:cs="CMU Serif Roman"/>
            <w:sz w:val="24"/>
            <w:szCs w:val="24"/>
          </w:rPr>
          <w:t>.</w:t>
        </w:r>
      </w:ins>
      <w:r w:rsidRPr="005B5F0B">
        <w:rPr>
          <w:rFonts w:ascii="CMU Serif Roman" w:hAnsi="CMU Serif Roman" w:cs="CMU Serif Roman"/>
          <w:sz w:val="24"/>
          <w:szCs w:val="24"/>
        </w:rPr>
        <w:t xml:space="preserve"> Climate reconstructions suggest warm temperate/tropical habitats across Antarctica which would have been suitable through a long period of the Eocene (Pross et al. 2012). Dispersal via Antarctic land bridges would have had to occur prior to the Eocene-Oligocene cooling (34 mya) that blanketed Antarctica beneath an ice sheet (van den Ende et al. 2017).</w:t>
      </w:r>
    </w:p>
    <w:p w14:paraId="28125B6E" w14:textId="193A664E"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Contrasting </w:t>
      </w:r>
      <w:r w:rsidR="005B5F0B">
        <w:rPr>
          <w:rFonts w:ascii="CMU Serif Roman" w:eastAsia="CMU Serif Roman" w:hAnsi="CMU Serif Roman" w:cs="CMU Serif Roman"/>
          <w:sz w:val="24"/>
          <w:szCs w:val="24"/>
        </w:rPr>
        <w:t xml:space="preserve">with </w:t>
      </w:r>
      <w:r w:rsidRPr="008B6D7A">
        <w:rPr>
          <w:rFonts w:ascii="CMU Serif Roman" w:eastAsia="CMU Serif Roman" w:hAnsi="CMU Serif Roman" w:cs="CMU Serif Roman"/>
          <w:sz w:val="24"/>
          <w:szCs w:val="24"/>
        </w:rPr>
        <w:t xml:space="preserve">the comparatively ancient limnodynastids, myobatrachids, and pelodryadids, Australia’s youngest anuran radiation are the microhylids. Embedded deeply in the Asterophryinae subfamily, </w:t>
      </w:r>
      <w:del w:id="70" w:author="Ian Brennan" w:date="2023-04-12T15:36:00Z">
        <w:r w:rsidRPr="008B6D7A">
          <w:rPr>
            <w:rFonts w:ascii="CMU Serif Roman" w:eastAsia="CMU Serif Roman" w:hAnsi="CMU Serif Roman" w:cs="CMU Serif Roman"/>
            <w:sz w:val="24"/>
            <w:szCs w:val="24"/>
          </w:rPr>
          <w:delText xml:space="preserve">the </w:delText>
        </w:r>
      </w:del>
      <w:r w:rsidRPr="008B6D7A">
        <w:rPr>
          <w:rFonts w:ascii="CMU Serif Roman" w:eastAsia="CMU Serif Roman" w:hAnsi="CMU Serif Roman" w:cs="CMU Serif Roman"/>
          <w:sz w:val="24"/>
          <w:szCs w:val="24"/>
        </w:rPr>
        <w:t xml:space="preserve">two </w:t>
      </w:r>
      <w:del w:id="71" w:author="Ian Brennan" w:date="2023-04-12T15:36:00Z">
        <w:r w:rsidRPr="008B6D7A">
          <w:rPr>
            <w:rFonts w:ascii="CMU Serif Roman" w:eastAsia="CMU Serif Roman" w:hAnsi="CMU Serif Roman" w:cs="CMU Serif Roman"/>
            <w:sz w:val="24"/>
            <w:szCs w:val="24"/>
          </w:rPr>
          <w:delText>temporally adjacent</w:delText>
        </w:r>
      </w:del>
      <w:ins w:id="72" w:author="Ian Brennan" w:date="2023-04-12T15:36:00Z">
        <w:r w:rsidR="00852E1E">
          <w:rPr>
            <w:rFonts w:ascii="CMU Serif Roman" w:eastAsia="CMU Serif Roman" w:hAnsi="CMU Serif Roman" w:cs="CMU Serif Roman"/>
            <w:sz w:val="24"/>
            <w:szCs w:val="24"/>
          </w:rPr>
          <w:t>similarly aged</w:t>
        </w:r>
      </w:ins>
      <w:r w:rsidRPr="008B6D7A">
        <w:rPr>
          <w:rFonts w:ascii="CMU Serif Roman" w:eastAsia="CMU Serif Roman" w:hAnsi="CMU Serif Roman" w:cs="CMU Serif Roman"/>
          <w:sz w:val="24"/>
          <w:szCs w:val="24"/>
        </w:rPr>
        <w:t xml:space="preserve"> clades (12–13 mya) of </w:t>
      </w:r>
      <w:r w:rsidRPr="008B6D7A">
        <w:rPr>
          <w:rFonts w:ascii="CMU Serif Roman" w:eastAsia="CMU Serif Roman" w:hAnsi="CMU Serif Roman" w:cs="CMU Serif Roman"/>
          <w:i/>
          <w:sz w:val="24"/>
          <w:szCs w:val="24"/>
        </w:rPr>
        <w:t>Austrochaperina</w:t>
      </w:r>
      <w:r w:rsidRPr="008B6D7A">
        <w:rPr>
          <w:rFonts w:ascii="CMU Serif Roman" w:eastAsia="CMU Serif Roman" w:hAnsi="CMU Serif Roman" w:cs="CMU Serif Roman"/>
          <w:sz w:val="24"/>
          <w:szCs w:val="24"/>
        </w:rPr>
        <w:t xml:space="preserve"> and </w:t>
      </w:r>
      <w:r w:rsidRPr="008B6D7A">
        <w:rPr>
          <w:rFonts w:ascii="CMU Serif Roman" w:eastAsia="CMU Serif Roman" w:hAnsi="CMU Serif Roman" w:cs="CMU Serif Roman"/>
          <w:i/>
          <w:sz w:val="24"/>
          <w:szCs w:val="24"/>
        </w:rPr>
        <w:t>Cophixalus</w:t>
      </w:r>
      <w:r w:rsidRPr="008B6D7A">
        <w:rPr>
          <w:rFonts w:ascii="CMU Serif Roman" w:eastAsia="CMU Serif Roman" w:hAnsi="CMU Serif Roman" w:cs="CMU Serif Roman"/>
          <w:sz w:val="24"/>
          <w:szCs w:val="24"/>
        </w:rPr>
        <w:t xml:space="preserve"> crossed the gap from New Guinea to Australia in the mid Miocene. This time frame coincides with a period of increased variation in sea </w:t>
      </w:r>
      <w:r w:rsidRPr="008B6D7A">
        <w:rPr>
          <w:rFonts w:ascii="CMU Serif Roman" w:eastAsia="CMU Serif Roman" w:hAnsi="CMU Serif Roman" w:cs="CMU Serif Roman"/>
          <w:sz w:val="24"/>
          <w:szCs w:val="24"/>
        </w:rPr>
        <w:lastRenderedPageBreak/>
        <w:t>surface levels driven by cooling global temperatures following the mid Miocene climatic optimum. Dropping sea levels likely repeatedly exposed a landbridge between southern New Guinea and northern Australia (both Cape York and the Top End) and facilitated biotic exchange between these landmasses (Mitchell et al. 2014). The young age of these clades, and existence of two other species-rich incumbent frog clades in the pelodryadids and myobatrachoids potentially explains why Australian microhylids are relatively species poor (</w:t>
      </w:r>
      <w:r w:rsidRPr="008B6D7A">
        <w:rPr>
          <w:rFonts w:ascii="CMU Serif Roman" w:eastAsia="CMU Serif Roman" w:hAnsi="CMU Serif Roman" w:cs="CMU Serif Roman"/>
          <w:i/>
          <w:sz w:val="24"/>
          <w:szCs w:val="24"/>
        </w:rPr>
        <w:t>Austrochaperina</w:t>
      </w:r>
      <w:r w:rsidRPr="008B6D7A">
        <w:rPr>
          <w:rFonts w:ascii="CMU Serif Roman" w:eastAsia="CMU Serif Roman" w:hAnsi="CMU Serif Roman" w:cs="CMU Serif Roman"/>
          <w:sz w:val="24"/>
          <w:szCs w:val="24"/>
        </w:rPr>
        <w:t xml:space="preserve">—5 spp., </w:t>
      </w:r>
      <w:r w:rsidRPr="008B6D7A">
        <w:rPr>
          <w:rFonts w:ascii="CMU Serif Roman" w:eastAsia="CMU Serif Roman" w:hAnsi="CMU Serif Roman" w:cs="CMU Serif Roman"/>
          <w:i/>
          <w:sz w:val="24"/>
          <w:szCs w:val="24"/>
        </w:rPr>
        <w:t>Cophixalus</w:t>
      </w:r>
      <w:r w:rsidRPr="008B6D7A">
        <w:rPr>
          <w:rFonts w:ascii="CMU Serif Roman" w:eastAsia="CMU Serif Roman" w:hAnsi="CMU Serif Roman" w:cs="CMU Serif Roman"/>
          <w:sz w:val="24"/>
          <w:szCs w:val="24"/>
        </w:rPr>
        <w:t xml:space="preserve">—18 spp.) and morphologically conservative compared to their New Guinean neighbors (200+ spp.), reflecting a pattern seen in monitor lizards (Pavón-Vázquez et al. 2021). </w:t>
      </w:r>
    </w:p>
    <w:p w14:paraId="634A64A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sole Australian ranid </w:t>
      </w:r>
      <w:r w:rsidRPr="008B6D7A">
        <w:rPr>
          <w:rFonts w:ascii="CMU Serif Roman" w:eastAsia="CMU Serif Roman" w:hAnsi="CMU Serif Roman" w:cs="CMU Serif Roman"/>
          <w:i/>
          <w:sz w:val="24"/>
          <w:szCs w:val="24"/>
        </w:rPr>
        <w:t>Papurana daemeli</w:t>
      </w:r>
      <w:r w:rsidRPr="008B6D7A">
        <w:rPr>
          <w:rFonts w:ascii="CMU Serif Roman" w:eastAsia="CMU Serif Roman" w:hAnsi="CMU Serif Roman" w:cs="CMU Serif Roman"/>
          <w:sz w:val="24"/>
          <w:szCs w:val="24"/>
        </w:rPr>
        <w:t xml:space="preserve"> is native but not endemic to the continent, and can be found broadly across Australo-Papua, extending to just beyond the edge of the Sahul shelf (Reilly et al. 2022). It belongs to a clade of frogs distributed throughout southeast Asia, Wallacea, and Sahul, with other </w:t>
      </w:r>
      <w:r w:rsidRPr="008B6D7A">
        <w:rPr>
          <w:rFonts w:ascii="CMU Serif Roman" w:eastAsia="CMU Serif Roman" w:hAnsi="CMU Serif Roman" w:cs="CMU Serif Roman"/>
          <w:i/>
          <w:sz w:val="24"/>
          <w:szCs w:val="24"/>
        </w:rPr>
        <w:t>Papurana</w:t>
      </w:r>
      <w:r w:rsidRPr="008B6D7A">
        <w:rPr>
          <w:rFonts w:ascii="CMU Serif Roman" w:eastAsia="CMU Serif Roman" w:hAnsi="CMU Serif Roman" w:cs="CMU Serif Roman"/>
          <w:sz w:val="24"/>
          <w:szCs w:val="24"/>
        </w:rPr>
        <w:t xml:space="preserve"> species found in New Guinea and the Solomon Islands (Oliver et al. 2015; Chan et al. 2020). Though not included in our phylogenomic sampling, </w:t>
      </w:r>
      <w:r w:rsidRPr="008B6D7A">
        <w:rPr>
          <w:rFonts w:ascii="CMU Serif Roman" w:eastAsia="CMU Serif Roman" w:hAnsi="CMU Serif Roman" w:cs="CMU Serif Roman"/>
          <w:i/>
          <w:sz w:val="24"/>
          <w:szCs w:val="24"/>
        </w:rPr>
        <w:t>Papurana daemeli</w:t>
      </w:r>
      <w:r w:rsidRPr="008B6D7A">
        <w:rPr>
          <w:rFonts w:ascii="CMU Serif Roman" w:eastAsia="CMU Serif Roman" w:hAnsi="CMU Serif Roman" w:cs="CMU Serif Roman"/>
          <w:sz w:val="24"/>
          <w:szCs w:val="24"/>
        </w:rPr>
        <w:t xml:space="preserve"> is likely a relatively young species (&lt;7 mya) with limited divergence between populations found in Wallacea and Sahul (Reilly et al. 2022). The broad distribution of </w:t>
      </w:r>
      <w:r w:rsidRPr="008B6D7A">
        <w:rPr>
          <w:rFonts w:ascii="CMU Serif Roman" w:eastAsia="CMU Serif Roman" w:hAnsi="CMU Serif Roman" w:cs="CMU Serif Roman"/>
          <w:i/>
          <w:sz w:val="24"/>
          <w:szCs w:val="24"/>
        </w:rPr>
        <w:t>P. daemeli</w:t>
      </w:r>
      <w:r w:rsidRPr="008B6D7A">
        <w:rPr>
          <w:rFonts w:ascii="CMU Serif Roman" w:eastAsia="CMU Serif Roman" w:hAnsi="CMU Serif Roman" w:cs="CMU Serif Roman"/>
          <w:sz w:val="24"/>
          <w:szCs w:val="24"/>
        </w:rPr>
        <w:t xml:space="preserve"> across Australo-Papua suggests either a very recent colonization of Australia or vicariant speciation followed by subsequent dispersal out of Australia and back into New Guinea and Wallacea. </w:t>
      </w:r>
    </w:p>
    <w:p w14:paraId="38041E67" w14:textId="579470C7" w:rsidR="006211A3" w:rsidRPr="008B6D7A" w:rsidRDefault="00000000" w:rsidP="008B6D7A">
      <w:pPr>
        <w:spacing w:line="360" w:lineRule="auto"/>
        <w:ind w:firstLine="720"/>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t xml:space="preserve">The staggered </w:t>
      </w:r>
      <w:r w:rsidR="008E7692">
        <w:rPr>
          <w:rFonts w:ascii="CMU Serif Roman" w:eastAsia="CMU Serif Roman" w:hAnsi="CMU Serif Roman" w:cs="CMU Serif Roman"/>
          <w:sz w:val="24"/>
          <w:szCs w:val="24"/>
        </w:rPr>
        <w:t>temporal origins</w:t>
      </w:r>
      <w:r w:rsidRPr="008B6D7A">
        <w:rPr>
          <w:rFonts w:ascii="CMU Serif Roman" w:eastAsia="CMU Serif Roman" w:hAnsi="CMU Serif Roman" w:cs="CMU Serif Roman"/>
          <w:sz w:val="24"/>
          <w:szCs w:val="24"/>
        </w:rPr>
        <w:t xml:space="preserve"> of Australian frogs exemplif</w:t>
      </w:r>
      <w:r w:rsidR="005D1720">
        <w:rPr>
          <w:rFonts w:ascii="CMU Serif Roman" w:eastAsia="CMU Serif Roman" w:hAnsi="CMU Serif Roman" w:cs="CMU Serif Roman"/>
          <w:sz w:val="24"/>
          <w:szCs w:val="24"/>
        </w:rPr>
        <w:t>ies</w:t>
      </w:r>
      <w:r w:rsidRPr="008B6D7A">
        <w:rPr>
          <w:rFonts w:ascii="CMU Serif Roman" w:eastAsia="CMU Serif Roman" w:hAnsi="CMU Serif Roman" w:cs="CMU Serif Roman"/>
          <w:sz w:val="24"/>
          <w:szCs w:val="24"/>
        </w:rPr>
        <w:t xml:space="preserve"> the general colonization history of Australian vertebrates.  Radiations of mammals, birds, frogs, and reptiles </w:t>
      </w:r>
      <w:r w:rsidR="00CD6D43">
        <w:rPr>
          <w:rFonts w:ascii="CMU Serif Roman" w:eastAsia="CMU Serif Roman" w:hAnsi="CMU Serif Roman" w:cs="CMU Serif Roman"/>
          <w:sz w:val="24"/>
          <w:szCs w:val="24"/>
        </w:rPr>
        <w:t>fall into</w:t>
      </w:r>
      <w:r w:rsidRPr="008B6D7A">
        <w:rPr>
          <w:rFonts w:ascii="CMU Serif Roman" w:eastAsia="CMU Serif Roman" w:hAnsi="CMU Serif Roman" w:cs="CMU Serif Roman"/>
          <w:sz w:val="24"/>
          <w:szCs w:val="24"/>
        </w:rPr>
        <w:t xml:space="preserve"> discretized temporal groups broadly identified as (1) Gondwanan relics &gt;40 myo, (2) old </w:t>
      </w:r>
      <w:del w:id="73" w:author="Ian Brennan" w:date="2023-04-12T15:36:00Z">
        <w:r w:rsidRPr="008B6D7A">
          <w:rPr>
            <w:rFonts w:ascii="CMU Serif Roman" w:eastAsia="CMU Serif Roman" w:hAnsi="CMU Serif Roman" w:cs="CMU Serif Roman"/>
            <w:sz w:val="24"/>
            <w:szCs w:val="24"/>
          </w:rPr>
          <w:delText>colonizers (&gt;</w:delText>
        </w:r>
      </w:del>
      <w:ins w:id="74" w:author="Ian Brennan" w:date="2023-04-12T15:36:00Z">
        <w:r w:rsidR="00F64744">
          <w:rPr>
            <w:rFonts w:ascii="CMU Serif Roman" w:eastAsia="CMU Serif Roman" w:hAnsi="CMU Serif Roman" w:cs="CMU Serif Roman"/>
            <w:sz w:val="24"/>
            <w:szCs w:val="24"/>
          </w:rPr>
          <w:t>established clades</w:t>
        </w:r>
        <w:r w:rsidRPr="008B6D7A">
          <w:rPr>
            <w:rFonts w:ascii="CMU Serif Roman" w:eastAsia="CMU Serif Roman" w:hAnsi="CMU Serif Roman" w:cs="CMU Serif Roman"/>
            <w:sz w:val="24"/>
            <w:szCs w:val="24"/>
          </w:rPr>
          <w:t xml:space="preserve"> </w:t>
        </w:r>
        <w:r w:rsidR="00FD633D">
          <w:rPr>
            <w:rFonts w:ascii="CMU Serif Roman" w:eastAsia="CMU Serif Roman" w:hAnsi="CMU Serif Roman" w:cs="CMU Serif Roman"/>
            <w:sz w:val="24"/>
            <w:szCs w:val="24"/>
          </w:rPr>
          <w:t>(</w:t>
        </w:r>
      </w:ins>
      <w:r w:rsidR="00FD633D">
        <w:rPr>
          <w:rFonts w:ascii="CMU Serif Roman" w:eastAsia="CMU Serif Roman" w:hAnsi="CMU Serif Roman" w:cs="CMU Serif Roman"/>
          <w:sz w:val="24"/>
          <w:szCs w:val="24"/>
        </w:rPr>
        <w:t>20</w:t>
      </w:r>
      <w:del w:id="75" w:author="Ian Brennan" w:date="2023-04-12T15:36:00Z">
        <w:r w:rsidRPr="008B6D7A">
          <w:rPr>
            <w:rFonts w:ascii="CMU Serif Roman" w:eastAsia="CMU Serif Roman" w:hAnsi="CMU Serif Roman" w:cs="CMU Serif Roman"/>
            <w:sz w:val="24"/>
            <w:szCs w:val="24"/>
          </w:rPr>
          <w:delText xml:space="preserve"> myo, &lt;</w:delText>
        </w:r>
      </w:del>
      <w:ins w:id="76" w:author="Ian Brennan" w:date="2023-04-12T15:36:00Z">
        <w:r w:rsidR="00FD633D">
          <w:rPr>
            <w:rFonts w:ascii="CMU Serif Roman" w:eastAsia="CMU Serif Roman" w:hAnsi="CMU Serif Roman" w:cs="CMU Serif Roman"/>
            <w:sz w:val="24"/>
            <w:szCs w:val="24"/>
          </w:rPr>
          <w:t>—</w:t>
        </w:r>
      </w:ins>
      <w:r w:rsidRPr="008B6D7A">
        <w:rPr>
          <w:rFonts w:ascii="CMU Serif Roman" w:eastAsia="CMU Serif Roman" w:hAnsi="CMU Serif Roman" w:cs="CMU Serif Roman"/>
          <w:sz w:val="24"/>
          <w:szCs w:val="24"/>
        </w:rPr>
        <w:t xml:space="preserve">40 myo) with varied origins, or (3) recent </w:t>
      </w:r>
      <w:del w:id="77" w:author="Ian Brennan" w:date="2023-04-12T15:36:00Z">
        <w:r w:rsidRPr="008B6D7A">
          <w:rPr>
            <w:rFonts w:ascii="CMU Serif Roman" w:eastAsia="CMU Serif Roman" w:hAnsi="CMU Serif Roman" w:cs="CMU Serif Roman"/>
            <w:sz w:val="24"/>
            <w:szCs w:val="24"/>
          </w:rPr>
          <w:delText xml:space="preserve">Asian </w:delText>
        </w:r>
      </w:del>
      <w:r w:rsidRPr="008B6D7A">
        <w:rPr>
          <w:rFonts w:ascii="CMU Serif Roman" w:eastAsia="CMU Serif Roman" w:hAnsi="CMU Serif Roman" w:cs="CMU Serif Roman"/>
          <w:sz w:val="24"/>
          <w:szCs w:val="24"/>
        </w:rPr>
        <w:t xml:space="preserve">immigrants </w:t>
      </w:r>
      <w:ins w:id="78" w:author="Ian Brennan" w:date="2023-04-12T15:36:00Z">
        <w:r w:rsidR="00621CE1">
          <w:rPr>
            <w:rFonts w:ascii="CMU Serif Roman" w:eastAsia="CMU Serif Roman" w:hAnsi="CMU Serif Roman" w:cs="CMU Serif Roman"/>
            <w:sz w:val="24"/>
            <w:szCs w:val="24"/>
          </w:rPr>
          <w:t xml:space="preserve">from Asia </w:t>
        </w:r>
      </w:ins>
      <w:r w:rsidRPr="008B6D7A">
        <w:rPr>
          <w:rFonts w:ascii="CMU Serif Roman" w:eastAsia="CMU Serif Roman" w:hAnsi="CMU Serif Roman" w:cs="CMU Serif Roman"/>
          <w:sz w:val="24"/>
          <w:szCs w:val="24"/>
        </w:rPr>
        <w:t xml:space="preserve">(&lt;20 myo). The Limnodynastidae and Myobatrachidae fall undoubtedly into the Gondwanan group alongside ancient Australian radiations like Australidelphian marsupial mammals which include koalas, kangaroos, and Tasmanian </w:t>
      </w:r>
      <w:r w:rsidRPr="008B6D7A">
        <w:rPr>
          <w:rFonts w:ascii="CMU Serif Roman" w:eastAsia="CMU Serif Roman" w:hAnsi="CMU Serif Roman" w:cs="CMU Serif Roman"/>
          <w:sz w:val="24"/>
          <w:szCs w:val="24"/>
        </w:rPr>
        <w:lastRenderedPageBreak/>
        <w:t>devils; side-necked chelid turtles; and pygopodoid geckos which include the bizarre limbless pygopodids. These groups—with the exception of pygopodoids—have close links to South American relatives based on molecular and fossil evidence (Georges et al. 1999; Mitchell et al. 2014). While a Pelodryadidae link with South America is clear, they are perhaps the sole radiation to have emigrated from South America to Australia since the continental breakup. Most other similarly aged Australian groups instead show signal of Asian or Australian origins. In comparison, the Australian microhylids (</w:t>
      </w:r>
      <w:r w:rsidRPr="008B6D7A">
        <w:rPr>
          <w:rFonts w:ascii="CMU Serif Roman" w:eastAsia="CMU Serif Roman" w:hAnsi="CMU Serif Roman" w:cs="CMU Serif Roman"/>
          <w:i/>
          <w:sz w:val="24"/>
          <w:szCs w:val="24"/>
        </w:rPr>
        <w:t>Austrochaperina</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Cophixalus</w:t>
      </w:r>
      <w:r w:rsidRPr="008B6D7A">
        <w:rPr>
          <w:rFonts w:ascii="CMU Serif Roman" w:eastAsia="CMU Serif Roman" w:hAnsi="CMU Serif Roman" w:cs="CMU Serif Roman"/>
          <w:sz w:val="24"/>
          <w:szCs w:val="24"/>
        </w:rPr>
        <w:t>) and</w:t>
      </w:r>
      <w:r w:rsidR="003848CB">
        <w:rPr>
          <w:rFonts w:ascii="CMU Serif Roman" w:eastAsia="CMU Serif Roman" w:hAnsi="CMU Serif Roman" w:cs="CMU Serif Roman"/>
          <w:sz w:val="24"/>
          <w:szCs w:val="24"/>
        </w:rPr>
        <w:t xml:space="preserve"> the ran</w:t>
      </w:r>
      <w:r w:rsidR="000F471C">
        <w:rPr>
          <w:rFonts w:ascii="CMU Serif Roman" w:eastAsia="CMU Serif Roman" w:hAnsi="CMU Serif Roman" w:cs="CMU Serif Roman"/>
          <w:sz w:val="24"/>
          <w:szCs w:val="24"/>
        </w:rPr>
        <w:t>id</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 xml:space="preserve">Papurana daemeli </w:t>
      </w:r>
      <w:r w:rsidRPr="008B6D7A">
        <w:rPr>
          <w:rFonts w:ascii="CMU Serif Roman" w:eastAsia="CMU Serif Roman" w:hAnsi="CMU Serif Roman" w:cs="CMU Serif Roman"/>
          <w:sz w:val="24"/>
          <w:szCs w:val="24"/>
        </w:rPr>
        <w:t xml:space="preserve">are relatively young </w:t>
      </w:r>
      <w:del w:id="79" w:author="Ian Brennan" w:date="2023-04-12T15:36:00Z">
        <w:r w:rsidRPr="008B6D7A">
          <w:rPr>
            <w:rFonts w:ascii="CMU Serif Roman" w:eastAsia="CMU Serif Roman" w:hAnsi="CMU Serif Roman" w:cs="CMU Serif Roman"/>
            <w:sz w:val="24"/>
            <w:szCs w:val="24"/>
          </w:rPr>
          <w:delText>colonizers</w:delText>
        </w:r>
      </w:del>
      <w:ins w:id="80" w:author="Ian Brennan" w:date="2023-04-12T15:36:00Z">
        <w:r w:rsidR="00304084">
          <w:rPr>
            <w:rFonts w:ascii="CMU Serif Roman" w:eastAsia="CMU Serif Roman" w:hAnsi="CMU Serif Roman" w:cs="CMU Serif Roman"/>
            <w:sz w:val="24"/>
            <w:szCs w:val="24"/>
          </w:rPr>
          <w:t>arrivals</w:t>
        </w:r>
      </w:ins>
      <w:r w:rsidRPr="008B6D7A">
        <w:rPr>
          <w:rFonts w:ascii="CMU Serif Roman" w:eastAsia="CMU Serif Roman" w:hAnsi="CMU Serif Roman" w:cs="CMU Serif Roman"/>
          <w:sz w:val="24"/>
          <w:szCs w:val="24"/>
        </w:rPr>
        <w:t xml:space="preserve"> from New Guinea with deeper origins in Asian groups. Both the Asterophryinae and Ranidae, to which these species belong, have a long history in the Sunda and Wallacean regions, reflecting patterns of old diversity in this tectonically active area. Alongside a number of other groups such as pythons</w:t>
      </w:r>
      <w:r w:rsidR="00F704A8">
        <w:rPr>
          <w:rFonts w:ascii="CMU Serif Roman" w:eastAsia="CMU Serif Roman" w:hAnsi="CMU Serif Roman" w:cs="CMU Serif Roman"/>
          <w:sz w:val="24"/>
          <w:szCs w:val="24"/>
        </w:rPr>
        <w:t xml:space="preserve"> (Esquerr</w:t>
      </w:r>
      <w:r w:rsidR="00FF56D2">
        <w:rPr>
          <w:rFonts w:ascii="CMU Serif Roman" w:eastAsia="CMU Serif Roman" w:hAnsi="CMU Serif Roman" w:cs="CMU Serif Roman"/>
          <w:sz w:val="24"/>
          <w:szCs w:val="24"/>
        </w:rPr>
        <w:t>é</w:t>
      </w:r>
      <w:r w:rsidR="00F704A8">
        <w:rPr>
          <w:rFonts w:ascii="CMU Serif Roman" w:eastAsia="CMU Serif Roman" w:hAnsi="CMU Serif Roman" w:cs="CMU Serif Roman"/>
          <w:sz w:val="24"/>
          <w:szCs w:val="24"/>
        </w:rPr>
        <w:t xml:space="preserve"> et al. </w:t>
      </w:r>
      <w:r w:rsidR="00FF56D2">
        <w:rPr>
          <w:rFonts w:ascii="CMU Serif Roman" w:eastAsia="CMU Serif Roman" w:hAnsi="CMU Serif Roman" w:cs="CMU Serif Roman"/>
          <w:sz w:val="24"/>
          <w:szCs w:val="24"/>
        </w:rPr>
        <w:t>2020)</w:t>
      </w:r>
      <w:r w:rsidRPr="008B6D7A">
        <w:rPr>
          <w:rFonts w:ascii="CMU Serif Roman" w:eastAsia="CMU Serif Roman" w:hAnsi="CMU Serif Roman" w:cs="CMU Serif Roman"/>
          <w:sz w:val="24"/>
          <w:szCs w:val="24"/>
        </w:rPr>
        <w:t>, monitor lizards</w:t>
      </w:r>
      <w:r w:rsidR="00D65904">
        <w:rPr>
          <w:rFonts w:ascii="CMU Serif Roman" w:eastAsia="CMU Serif Roman" w:hAnsi="CMU Serif Roman" w:cs="CMU Serif Roman"/>
          <w:sz w:val="24"/>
          <w:szCs w:val="24"/>
        </w:rPr>
        <w:t xml:space="preserve"> (Brennan et al. </w:t>
      </w:r>
      <w:r w:rsidR="00BD6470">
        <w:rPr>
          <w:rFonts w:ascii="CMU Serif Roman" w:eastAsia="CMU Serif Roman" w:hAnsi="CMU Serif Roman" w:cs="CMU Serif Roman"/>
          <w:sz w:val="24"/>
          <w:szCs w:val="24"/>
        </w:rPr>
        <w:t>2021)</w:t>
      </w:r>
      <w:r w:rsidRPr="008B6D7A">
        <w:rPr>
          <w:rFonts w:ascii="CMU Serif Roman" w:eastAsia="CMU Serif Roman" w:hAnsi="CMU Serif Roman" w:cs="CMU Serif Roman"/>
          <w:sz w:val="24"/>
          <w:szCs w:val="24"/>
        </w:rPr>
        <w:t>, honeyeater birds</w:t>
      </w:r>
      <w:r w:rsidR="0065677B">
        <w:rPr>
          <w:rFonts w:ascii="CMU Serif Roman" w:eastAsia="CMU Serif Roman" w:hAnsi="CMU Serif Roman" w:cs="CMU Serif Roman"/>
          <w:sz w:val="24"/>
          <w:szCs w:val="24"/>
        </w:rPr>
        <w:t xml:space="preserve"> (Marki et al. 2017)</w:t>
      </w:r>
      <w:r w:rsidRPr="008B6D7A">
        <w:rPr>
          <w:rFonts w:ascii="CMU Serif Roman" w:eastAsia="CMU Serif Roman" w:hAnsi="CMU Serif Roman" w:cs="CMU Serif Roman"/>
          <w:sz w:val="24"/>
          <w:szCs w:val="24"/>
        </w:rPr>
        <w:t>, dragon lizards</w:t>
      </w:r>
      <w:r w:rsidR="00A017C3">
        <w:rPr>
          <w:rFonts w:ascii="CMU Serif Roman" w:eastAsia="CMU Serif Roman" w:hAnsi="CMU Serif Roman" w:cs="CMU Serif Roman"/>
          <w:sz w:val="24"/>
          <w:szCs w:val="24"/>
        </w:rPr>
        <w:t xml:space="preserve"> (Tallowin et al. 2020)</w:t>
      </w:r>
      <w:r w:rsidRPr="008B6D7A">
        <w:rPr>
          <w:rFonts w:ascii="CMU Serif Roman" w:eastAsia="CMU Serif Roman" w:hAnsi="CMU Serif Roman" w:cs="CMU Serif Roman"/>
          <w:sz w:val="24"/>
          <w:szCs w:val="24"/>
        </w:rPr>
        <w:t>, elapid snakes</w:t>
      </w:r>
      <w:r w:rsidR="004C44C3">
        <w:rPr>
          <w:rFonts w:ascii="CMU Serif Roman" w:eastAsia="CMU Serif Roman" w:hAnsi="CMU Serif Roman" w:cs="CMU Serif Roman"/>
          <w:sz w:val="24"/>
          <w:szCs w:val="24"/>
        </w:rPr>
        <w:t xml:space="preserve"> (Keogh 1998)</w:t>
      </w:r>
      <w:r w:rsidRPr="008B6D7A">
        <w:rPr>
          <w:rFonts w:ascii="CMU Serif Roman" w:eastAsia="CMU Serif Roman" w:hAnsi="CMU Serif Roman" w:cs="CMU Serif Roman"/>
          <w:sz w:val="24"/>
          <w:szCs w:val="24"/>
        </w:rPr>
        <w:t>, various gekkonid gecko genera</w:t>
      </w:r>
      <w:r w:rsidR="00661D48">
        <w:rPr>
          <w:rFonts w:ascii="CMU Serif Roman" w:eastAsia="CMU Serif Roman" w:hAnsi="CMU Serif Roman" w:cs="CMU Serif Roman"/>
          <w:sz w:val="24"/>
          <w:szCs w:val="24"/>
        </w:rPr>
        <w:t xml:space="preserve"> (Heinicke et al. 2011)</w:t>
      </w:r>
      <w:r w:rsidRPr="008B6D7A">
        <w:rPr>
          <w:rFonts w:ascii="CMU Serif Roman" w:eastAsia="CMU Serif Roman" w:hAnsi="CMU Serif Roman" w:cs="CMU Serif Roman"/>
          <w:sz w:val="24"/>
          <w:szCs w:val="24"/>
        </w:rPr>
        <w:t>, megabats</w:t>
      </w:r>
      <w:del w:id="81" w:author="Ian Brennan" w:date="2023-04-12T15:36:00Z">
        <w:r w:rsidRPr="008B6D7A">
          <w:rPr>
            <w:rFonts w:ascii="CMU Serif Roman" w:eastAsia="CMU Serif Roman" w:hAnsi="CMU Serif Roman" w:cs="CMU Serif Roman"/>
            <w:sz w:val="24"/>
            <w:szCs w:val="24"/>
          </w:rPr>
          <w:delText>,</w:delText>
        </w:r>
      </w:del>
      <w:ins w:id="82" w:author="Ian Brennan" w:date="2023-04-12T15:36:00Z">
        <w:r w:rsidR="00731D10">
          <w:rPr>
            <w:rFonts w:ascii="CMU Serif Roman" w:eastAsia="CMU Serif Roman" w:hAnsi="CMU Serif Roman" w:cs="CMU Serif Roman"/>
            <w:sz w:val="24"/>
            <w:szCs w:val="24"/>
          </w:rPr>
          <w:t xml:space="preserve"> (Tsang et al. 2020)</w:t>
        </w:r>
        <w:r w:rsidRPr="008B6D7A">
          <w:rPr>
            <w:rFonts w:ascii="CMU Serif Roman" w:eastAsia="CMU Serif Roman" w:hAnsi="CMU Serif Roman" w:cs="CMU Serif Roman"/>
            <w:sz w:val="24"/>
            <w:szCs w:val="24"/>
          </w:rPr>
          <w:t>,</w:t>
        </w:r>
      </w:ins>
      <w:r w:rsidRPr="008B6D7A">
        <w:rPr>
          <w:rFonts w:ascii="CMU Serif Roman" w:eastAsia="CMU Serif Roman" w:hAnsi="CMU Serif Roman" w:cs="CMU Serif Roman"/>
          <w:sz w:val="24"/>
          <w:szCs w:val="24"/>
        </w:rPr>
        <w:t xml:space="preserve"> frogmouth birds</w:t>
      </w:r>
      <w:r w:rsidR="00A6703E">
        <w:rPr>
          <w:rFonts w:ascii="CMU Serif Roman" w:eastAsia="CMU Serif Roman" w:hAnsi="CMU Serif Roman" w:cs="CMU Serif Roman"/>
          <w:sz w:val="24"/>
          <w:szCs w:val="24"/>
        </w:rPr>
        <w:t xml:space="preserve"> (Oliver et al. 2020)</w:t>
      </w:r>
      <w:r w:rsidRPr="008B6D7A">
        <w:rPr>
          <w:rFonts w:ascii="CMU Serif Roman" w:eastAsia="CMU Serif Roman" w:hAnsi="CMU Serif Roman" w:cs="CMU Serif Roman"/>
          <w:sz w:val="24"/>
          <w:szCs w:val="24"/>
        </w:rPr>
        <w:t>, cockatoos</w:t>
      </w:r>
      <w:r w:rsidR="00230300">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parrots</w:t>
      </w:r>
      <w:r w:rsidR="00230300">
        <w:rPr>
          <w:rFonts w:ascii="CMU Serif Roman" w:eastAsia="CMU Serif Roman" w:hAnsi="CMU Serif Roman" w:cs="CMU Serif Roman"/>
          <w:sz w:val="24"/>
          <w:szCs w:val="24"/>
        </w:rPr>
        <w:t xml:space="preserve"> (Schweizer et al. 2011)</w:t>
      </w:r>
      <w:r w:rsidRPr="008B6D7A">
        <w:rPr>
          <w:rFonts w:ascii="CMU Serif Roman" w:eastAsia="CMU Serif Roman" w:hAnsi="CMU Serif Roman" w:cs="CMU Serif Roman"/>
          <w:sz w:val="24"/>
          <w:szCs w:val="24"/>
        </w:rPr>
        <w:t>, several skink subfamilies</w:t>
      </w:r>
      <w:r w:rsidR="00230300">
        <w:rPr>
          <w:rFonts w:ascii="CMU Serif Roman" w:eastAsia="CMU Serif Roman" w:hAnsi="CMU Serif Roman" w:cs="CMU Serif Roman"/>
          <w:sz w:val="24"/>
          <w:szCs w:val="24"/>
        </w:rPr>
        <w:t xml:space="preserve"> (</w:t>
      </w:r>
      <w:r w:rsidR="00D17033">
        <w:rPr>
          <w:rFonts w:ascii="CMU Serif Roman" w:eastAsia="CMU Serif Roman" w:hAnsi="CMU Serif Roman" w:cs="CMU Serif Roman"/>
          <w:sz w:val="24"/>
          <w:szCs w:val="24"/>
        </w:rPr>
        <w:t>Skinner et al. 2011</w:t>
      </w:r>
      <w:r w:rsidR="00230300">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and two rodent groups</w:t>
      </w:r>
      <w:r w:rsidR="003875B4">
        <w:rPr>
          <w:rFonts w:ascii="CMU Serif Roman" w:eastAsia="CMU Serif Roman" w:hAnsi="CMU Serif Roman" w:cs="CMU Serif Roman"/>
          <w:sz w:val="24"/>
          <w:szCs w:val="24"/>
        </w:rPr>
        <w:t xml:space="preserve"> (Roycroft et al. 2020)</w:t>
      </w:r>
      <w:r w:rsidRPr="008B6D7A">
        <w:rPr>
          <w:rFonts w:ascii="CMU Serif Roman" w:eastAsia="CMU Serif Roman" w:hAnsi="CMU Serif Roman" w:cs="CMU Serif Roman"/>
          <w:sz w:val="24"/>
          <w:szCs w:val="24"/>
        </w:rPr>
        <w:t xml:space="preserve">, they share diversity across Australia and New Guinea with repeated exchange between the two islands. Many of these groups show a telltale stepping stone biogeographic pattern that links them back to mainland Asian ancestors, with Australo-Papuan members deeply phylogenetically nested. In </w:t>
      </w:r>
      <w:r w:rsidR="004A49FE" w:rsidRPr="008B6D7A">
        <w:rPr>
          <w:rFonts w:ascii="CMU Serif Roman" w:eastAsia="CMU Serif Roman" w:hAnsi="CMU Serif Roman" w:cs="CMU Serif Roman"/>
          <w:sz w:val="24"/>
          <w:szCs w:val="24"/>
        </w:rPr>
        <w:t>general,</w:t>
      </w:r>
      <w:r w:rsidRPr="008B6D7A">
        <w:rPr>
          <w:rFonts w:ascii="CMU Serif Roman" w:eastAsia="CMU Serif Roman" w:hAnsi="CMU Serif Roman" w:cs="CMU Serif Roman"/>
          <w:sz w:val="24"/>
          <w:szCs w:val="24"/>
        </w:rPr>
        <w:t xml:space="preserve"> these Australian clades show a pattern of increasing species richness with clade age, however the drivers of such a pattern are </w:t>
      </w:r>
      <w:del w:id="83" w:author="Ian Brennan" w:date="2023-04-12T15:36:00Z">
        <w:r w:rsidRPr="008B6D7A">
          <w:rPr>
            <w:rFonts w:ascii="CMU Serif Roman" w:eastAsia="CMU Serif Roman" w:hAnsi="CMU Serif Roman" w:cs="CMU Serif Roman"/>
            <w:sz w:val="24"/>
            <w:szCs w:val="24"/>
          </w:rPr>
          <w:delText>likely</w:delText>
        </w:r>
      </w:del>
      <w:ins w:id="84" w:author="Ian Brennan" w:date="2023-04-12T15:36:00Z">
        <w:r w:rsidR="001303E7">
          <w:rPr>
            <w:rFonts w:ascii="CMU Serif Roman" w:eastAsia="CMU Serif Roman" w:hAnsi="CMU Serif Roman" w:cs="CMU Serif Roman"/>
            <w:sz w:val="24"/>
            <w:szCs w:val="24"/>
          </w:rPr>
          <w:t>potentially</w:t>
        </w:r>
      </w:ins>
      <w:r w:rsidRPr="008B6D7A">
        <w:rPr>
          <w:rFonts w:ascii="CMU Serif Roman" w:eastAsia="CMU Serif Roman" w:hAnsi="CMU Serif Roman" w:cs="CMU Serif Roman"/>
          <w:sz w:val="24"/>
          <w:szCs w:val="24"/>
        </w:rPr>
        <w:t xml:space="preserve"> idiosyncratic (Fig.1</w:t>
      </w:r>
      <w:ins w:id="85" w:author="Ian Brennan" w:date="2023-04-12T15:36:00Z">
        <w:r w:rsidRPr="008B6D7A">
          <w:rPr>
            <w:rFonts w:ascii="CMU Serif Roman" w:eastAsia="CMU Serif Roman" w:hAnsi="CMU Serif Roman" w:cs="CMU Serif Roman"/>
            <w:sz w:val="24"/>
            <w:szCs w:val="24"/>
          </w:rPr>
          <w:t>)</w:t>
        </w:r>
        <w:r w:rsidR="00D14943">
          <w:rPr>
            <w:rFonts w:ascii="CMU Serif Roman" w:eastAsia="CMU Serif Roman" w:hAnsi="CMU Serif Roman" w:cs="CMU Serif Roman"/>
            <w:sz w:val="24"/>
            <w:szCs w:val="24"/>
          </w:rPr>
          <w:t xml:space="preserve"> (</w:t>
        </w:r>
        <w:r w:rsidR="00AF15B4">
          <w:rPr>
            <w:rFonts w:ascii="CMU Serif Roman" w:eastAsia="CMU Serif Roman" w:hAnsi="CMU Serif Roman" w:cs="CMU Serif Roman"/>
            <w:sz w:val="24"/>
            <w:szCs w:val="24"/>
          </w:rPr>
          <w:t xml:space="preserve">Wiens 2011; </w:t>
        </w:r>
        <w:r w:rsidR="00D14943">
          <w:rPr>
            <w:rFonts w:ascii="CMU Serif Roman" w:eastAsia="CMU Serif Roman" w:hAnsi="CMU Serif Roman" w:cs="CMU Serif Roman"/>
            <w:sz w:val="24"/>
            <w:szCs w:val="24"/>
          </w:rPr>
          <w:t>Rabosky et al. 2012</w:t>
        </w:r>
      </w:ins>
      <w:r w:rsidR="00D14943">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w:t>
      </w:r>
    </w:p>
    <w:p w14:paraId="110F370D" w14:textId="77777777" w:rsidR="006211A3" w:rsidRPr="008B6D7A" w:rsidRDefault="006211A3" w:rsidP="008B6D7A">
      <w:pPr>
        <w:spacing w:line="360" w:lineRule="auto"/>
        <w:rPr>
          <w:rFonts w:ascii="CMU Serif Roman" w:eastAsia="CMU Serif Roman" w:hAnsi="CMU Serif Roman" w:cs="CMU Serif Roman"/>
          <w:sz w:val="24"/>
          <w:szCs w:val="24"/>
        </w:rPr>
      </w:pPr>
    </w:p>
    <w:p w14:paraId="0FBFBB34"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highlight w:val="white"/>
        </w:rPr>
        <w:t>Macroevolutionary Patterns</w:t>
      </w:r>
    </w:p>
    <w:p w14:paraId="497D6653" w14:textId="1CBBD15A"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ab/>
        <w:t xml:space="preserve">The radiation of frogs in Australia has occurred </w:t>
      </w:r>
      <w:r w:rsidR="00DE4E1E">
        <w:rPr>
          <w:rFonts w:ascii="CMU Serif Roman" w:eastAsia="CMU Serif Roman" w:hAnsi="CMU Serif Roman" w:cs="CMU Serif Roman"/>
          <w:sz w:val="24"/>
          <w:szCs w:val="24"/>
        </w:rPr>
        <w:t>over</w:t>
      </w:r>
      <w:r w:rsidRPr="008B6D7A">
        <w:rPr>
          <w:rFonts w:ascii="CMU Serif Roman" w:eastAsia="CMU Serif Roman" w:hAnsi="CMU Serif Roman" w:cs="CMU Serif Roman"/>
          <w:sz w:val="24"/>
          <w:szCs w:val="24"/>
        </w:rPr>
        <w:t xml:space="preserve"> a deep timescale and across a changing climatic landscape. Old species-poor lineages have </w:t>
      </w:r>
      <w:r w:rsidR="00AB17B0">
        <w:rPr>
          <w:rFonts w:ascii="CMU Serif Roman" w:eastAsia="CMU Serif Roman" w:hAnsi="CMU Serif Roman" w:cs="CMU Serif Roman"/>
          <w:sz w:val="24"/>
          <w:szCs w:val="24"/>
        </w:rPr>
        <w:t>become</w:t>
      </w:r>
      <w:r w:rsidRPr="008B6D7A">
        <w:rPr>
          <w:rFonts w:ascii="CMU Serif Roman" w:eastAsia="CMU Serif Roman" w:hAnsi="CMU Serif Roman" w:cs="CMU Serif Roman"/>
          <w:sz w:val="24"/>
          <w:szCs w:val="24"/>
        </w:rPr>
        <w:t xml:space="preserve"> confined to the mesic-temperate fringes of the continent, while new niches and species have popped up in the expanding arid zone</w:t>
      </w:r>
      <w:del w:id="86" w:author="Ian Brennan" w:date="2023-04-12T15:36:00Z">
        <w:r w:rsidRPr="008B6D7A">
          <w:rPr>
            <w:rFonts w:ascii="CMU Serif Roman" w:eastAsia="CMU Serif Roman" w:hAnsi="CMU Serif Roman" w:cs="CMU Serif Roman"/>
            <w:sz w:val="24"/>
            <w:szCs w:val="24"/>
          </w:rPr>
          <w:delText>.</w:delText>
        </w:r>
      </w:del>
      <w:ins w:id="87" w:author="Ian Brennan" w:date="2023-04-12T15:36:00Z">
        <w:r w:rsidR="00B557A8">
          <w:rPr>
            <w:rFonts w:ascii="CMU Serif Roman" w:eastAsia="CMU Serif Roman" w:hAnsi="CMU Serif Roman" w:cs="CMU Serif Roman"/>
            <w:sz w:val="24"/>
            <w:szCs w:val="24"/>
          </w:rPr>
          <w:t xml:space="preserve"> (Morgan et al. 2007; </w:t>
        </w:r>
        <w:r w:rsidR="002979BD">
          <w:rPr>
            <w:rFonts w:ascii="CMU Serif Roman" w:eastAsia="CMU Serif Roman" w:hAnsi="CMU Serif Roman" w:cs="CMU Serif Roman"/>
            <w:sz w:val="24"/>
            <w:szCs w:val="24"/>
          </w:rPr>
          <w:t>Novikova et al. 2020</w:t>
        </w:r>
        <w:r w:rsidR="00B557A8">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w:t>
        </w:r>
      </w:ins>
      <w:r w:rsidRPr="008B6D7A">
        <w:rPr>
          <w:rFonts w:ascii="CMU Serif Roman" w:eastAsia="CMU Serif Roman" w:hAnsi="CMU Serif Roman" w:cs="CMU Serif Roman"/>
          <w:sz w:val="24"/>
          <w:szCs w:val="24"/>
        </w:rPr>
        <w:t xml:space="preserve"> And while frogs are found across most of the Australian continent, their basic moisture requirements and desiccation sensitivity mean that Australian amphibian diversity shows a stark mesic-arid gradient (Fig.1), similar to that seen for birds and mammals, and the inverse of lizards (Powney et al. 2010</w:t>
      </w:r>
      <w:del w:id="88" w:author="Ian Brennan" w:date="2023-04-12T15:36:00Z">
        <w:r w:rsidRPr="008B6D7A">
          <w:rPr>
            <w:rFonts w:ascii="CMU Serif Roman" w:eastAsia="CMU Serif Roman" w:hAnsi="CMU Serif Roman" w:cs="CMU Serif Roman"/>
            <w:sz w:val="24"/>
            <w:szCs w:val="24"/>
          </w:rPr>
          <w:delText>).</w:delText>
        </w:r>
      </w:del>
      <w:ins w:id="89" w:author="Ian Brennan" w:date="2023-04-12T15:36:00Z">
        <w:r w:rsidR="00AA6451">
          <w:rPr>
            <w:rFonts w:ascii="CMU Serif Roman" w:eastAsia="CMU Serif Roman" w:hAnsi="CMU Serif Roman" w:cs="CMU Serif Roman"/>
            <w:sz w:val="24"/>
            <w:szCs w:val="24"/>
          </w:rPr>
          <w:t>; Coops et al. 2018</w:t>
        </w:r>
        <w:r w:rsidRPr="008B6D7A">
          <w:rPr>
            <w:rFonts w:ascii="CMU Serif Roman" w:eastAsia="CMU Serif Roman" w:hAnsi="CMU Serif Roman" w:cs="CMU Serif Roman"/>
            <w:sz w:val="24"/>
            <w:szCs w:val="24"/>
          </w:rPr>
          <w:t>).</w:t>
        </w:r>
      </w:ins>
      <w:r w:rsidRPr="008B6D7A">
        <w:rPr>
          <w:rFonts w:ascii="CMU Serif Roman" w:eastAsia="CMU Serif Roman" w:hAnsi="CMU Serif Roman" w:cs="CMU Serif Roman"/>
          <w:sz w:val="24"/>
          <w:szCs w:val="24"/>
        </w:rPr>
        <w:t xml:space="preserve"> Not all has been lost in the </w:t>
      </w:r>
      <w:del w:id="90" w:author="Ian Brennan" w:date="2023-04-12T15:36:00Z">
        <w:r w:rsidRPr="008B6D7A">
          <w:rPr>
            <w:rFonts w:ascii="CMU Serif Roman" w:eastAsia="CMU Serif Roman" w:hAnsi="CMU Serif Roman" w:cs="CMU Serif Roman"/>
            <w:sz w:val="24"/>
            <w:szCs w:val="24"/>
          </w:rPr>
          <w:delText>red</w:delText>
        </w:r>
      </w:del>
      <w:ins w:id="91" w:author="Ian Brennan" w:date="2023-04-12T15:36:00Z">
        <w:r w:rsidR="00781AE0">
          <w:rPr>
            <w:rFonts w:ascii="CMU Serif Roman" w:eastAsia="CMU Serif Roman" w:hAnsi="CMU Serif Roman" w:cs="CMU Serif Roman"/>
            <w:sz w:val="24"/>
            <w:szCs w:val="24"/>
          </w:rPr>
          <w:t>arid</w:t>
        </w:r>
      </w:ins>
      <w:r w:rsidRPr="008B6D7A">
        <w:rPr>
          <w:rFonts w:ascii="CMU Serif Roman" w:eastAsia="CMU Serif Roman" w:hAnsi="CMU Serif Roman" w:cs="CMU Serif Roman"/>
          <w:sz w:val="24"/>
          <w:szCs w:val="24"/>
        </w:rPr>
        <w:t xml:space="preserve"> center though—several independent clades of dry-country inhabitants have evolved among Australia’s harsh sandy and stony deserts. </w:t>
      </w:r>
      <w:r w:rsidRPr="008B6D7A">
        <w:rPr>
          <w:rFonts w:ascii="CMU Serif Roman" w:eastAsia="CMU Serif Roman" w:hAnsi="CMU Serif Roman" w:cs="CMU Serif Roman"/>
          <w:i/>
          <w:sz w:val="24"/>
          <w:szCs w:val="24"/>
        </w:rPr>
        <w:t>Neobatrachus</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 xml:space="preserve">Notaden, </w:t>
      </w:r>
      <w:r w:rsidRPr="008B6D7A">
        <w:rPr>
          <w:rFonts w:ascii="CMU Serif Roman" w:eastAsia="CMU Serif Roman" w:hAnsi="CMU Serif Roman" w:cs="CMU Serif Roman"/>
          <w:sz w:val="24"/>
          <w:szCs w:val="24"/>
        </w:rPr>
        <w:t xml:space="preserve">and </w:t>
      </w:r>
      <w:r w:rsidRPr="008B6D7A">
        <w:rPr>
          <w:rFonts w:ascii="CMU Serif Roman" w:eastAsia="CMU Serif Roman" w:hAnsi="CMU Serif Roman" w:cs="CMU Serif Roman"/>
          <w:i/>
          <w:sz w:val="24"/>
          <w:szCs w:val="24"/>
        </w:rPr>
        <w:t xml:space="preserve">Cyclorana </w:t>
      </w:r>
      <w:r w:rsidRPr="008B6D7A">
        <w:rPr>
          <w:rFonts w:ascii="CMU Serif Roman" w:eastAsia="CMU Serif Roman" w:hAnsi="CMU Serif Roman" w:cs="CMU Serif Roman"/>
          <w:sz w:val="24"/>
          <w:szCs w:val="24"/>
        </w:rPr>
        <w:t>have all evolved to aestivate through the hottest and driest seasons. These genera</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(commonly known as the water-holding frogs) are capable of growing epidermal cocoons to retain moisture that may see them through periods of extreme drought lasting from months to years (van Beurden 1980).</w:t>
      </w:r>
    </w:p>
    <w:p w14:paraId="44A471C9" w14:textId="6C5B38AB" w:rsidR="00F83285"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r>
      <w:r w:rsidR="00D1669F">
        <w:rPr>
          <w:rFonts w:ascii="CMU Serif Roman" w:eastAsia="CMU Serif Roman" w:hAnsi="CMU Serif Roman" w:cs="CMU Serif Roman"/>
          <w:sz w:val="24"/>
          <w:szCs w:val="24"/>
        </w:rPr>
        <w:t>Along w</w:t>
      </w:r>
      <w:r w:rsidRPr="008B6D7A">
        <w:rPr>
          <w:rFonts w:ascii="CMU Serif Roman" w:eastAsia="CMU Serif Roman" w:hAnsi="CMU Serif Roman" w:cs="CMU Serif Roman"/>
          <w:sz w:val="24"/>
          <w:szCs w:val="24"/>
        </w:rPr>
        <w:t>ith changes in habitat and ecology, Australia’s frogs have also accumulated vast diversity in reproductive strategy, ontogen</w:t>
      </w:r>
      <w:r w:rsidR="00487D64">
        <w:rPr>
          <w:rFonts w:ascii="CMU Serif Roman" w:eastAsia="CMU Serif Roman" w:hAnsi="CMU Serif Roman" w:cs="CMU Serif Roman"/>
          <w:sz w:val="24"/>
          <w:szCs w:val="24"/>
        </w:rPr>
        <w:t>etic trajectory</w:t>
      </w:r>
      <w:r w:rsidRPr="008B6D7A">
        <w:rPr>
          <w:rFonts w:ascii="CMU Serif Roman" w:eastAsia="CMU Serif Roman" w:hAnsi="CMU Serif Roman" w:cs="CMU Serif Roman"/>
          <w:sz w:val="24"/>
          <w:szCs w:val="24"/>
        </w:rPr>
        <w:t xml:space="preserve">, and morphology (Crump 2015, Duellman 1992, Sherratt et al. 2018). While we do not present data on these topics, our well-resolved phylogenetic hypothesis provides new context for the macroevolution of some of these extreme traits. </w:t>
      </w:r>
      <w:del w:id="92" w:author="Ian Brennan" w:date="2023-04-12T15:36:00Z">
        <w:r w:rsidRPr="008B6D7A">
          <w:rPr>
            <w:rFonts w:ascii="CMU Serif Roman" w:eastAsia="CMU Serif Roman" w:hAnsi="CMU Serif Roman" w:cs="CMU Serif Roman"/>
            <w:sz w:val="24"/>
            <w:szCs w:val="24"/>
          </w:rPr>
          <w:delText>Bizarre</w:delText>
        </w:r>
      </w:del>
      <w:ins w:id="93" w:author="Ian Brennan" w:date="2023-04-12T15:36:00Z">
        <w:r w:rsidR="005061DE">
          <w:rPr>
            <w:rFonts w:ascii="CMU Serif Roman" w:eastAsia="CMU Serif Roman" w:hAnsi="CMU Serif Roman" w:cs="CMU Serif Roman"/>
            <w:sz w:val="24"/>
            <w:szCs w:val="24"/>
          </w:rPr>
          <w:t>Unique</w:t>
        </w:r>
      </w:ins>
      <w:r w:rsidRPr="008B6D7A">
        <w:rPr>
          <w:rFonts w:ascii="CMU Serif Roman" w:eastAsia="CMU Serif Roman" w:hAnsi="CMU Serif Roman" w:cs="CMU Serif Roman"/>
          <w:sz w:val="24"/>
          <w:szCs w:val="24"/>
        </w:rPr>
        <w:t xml:space="preserve"> rearing habits such as raising young in stomachs (</w:t>
      </w:r>
      <w:r w:rsidRPr="008B6D7A">
        <w:rPr>
          <w:rFonts w:ascii="CMU Serif Roman" w:eastAsia="CMU Serif Roman" w:hAnsi="CMU Serif Roman" w:cs="CMU Serif Roman"/>
          <w:i/>
          <w:sz w:val="24"/>
          <w:szCs w:val="24"/>
        </w:rPr>
        <w:t>Rheobatrachus</w:t>
      </w:r>
      <w:r w:rsidRPr="008B6D7A">
        <w:rPr>
          <w:rFonts w:ascii="CMU Serif Roman" w:eastAsia="CMU Serif Roman" w:hAnsi="CMU Serif Roman" w:cs="CMU Serif Roman"/>
          <w:sz w:val="24"/>
          <w:szCs w:val="24"/>
        </w:rPr>
        <w:t>), hip-pockets (</w:t>
      </w:r>
      <w:r w:rsidRPr="008B6D7A">
        <w:rPr>
          <w:rFonts w:ascii="CMU Serif Roman" w:eastAsia="CMU Serif Roman" w:hAnsi="CMU Serif Roman" w:cs="CMU Serif Roman"/>
          <w:i/>
          <w:sz w:val="24"/>
          <w:szCs w:val="24"/>
        </w:rPr>
        <w:t>Assa</w:t>
      </w:r>
      <w:r w:rsidRPr="008B6D7A">
        <w:rPr>
          <w:rFonts w:ascii="CMU Serif Roman" w:eastAsia="CMU Serif Roman" w:hAnsi="CMU Serif Roman" w:cs="CMU Serif Roman"/>
          <w:sz w:val="24"/>
          <w:szCs w:val="24"/>
        </w:rPr>
        <w:t>), or subterranean nests (</w:t>
      </w:r>
      <w:r w:rsidRPr="008B6D7A">
        <w:rPr>
          <w:rFonts w:ascii="CMU Serif Roman" w:eastAsia="CMU Serif Roman" w:hAnsi="CMU Serif Roman" w:cs="CMU Serif Roman"/>
          <w:i/>
          <w:sz w:val="24"/>
          <w:szCs w:val="24"/>
        </w:rPr>
        <w:t>Myobatrachus</w:t>
      </w:r>
      <w:r w:rsidRPr="008B6D7A">
        <w:rPr>
          <w:rFonts w:ascii="CMU Serif Roman" w:eastAsia="CMU Serif Roman" w:hAnsi="CMU Serif Roman" w:cs="CMU Serif Roman"/>
          <w:sz w:val="24"/>
          <w:szCs w:val="24"/>
        </w:rPr>
        <w:t xml:space="preserve">) exist on both long branches and deeply nested taxa suggesting a remarkable frequency of transition among states. Similarly, morphological variation has rapidly evolved to dramatic extremes. The long limbed highly aquatic </w:t>
      </w:r>
      <w:r w:rsidRPr="008B6D7A">
        <w:rPr>
          <w:rFonts w:ascii="CMU Serif Roman" w:eastAsia="CMU Serif Roman" w:hAnsi="CMU Serif Roman" w:cs="CMU Serif Roman"/>
          <w:i/>
          <w:sz w:val="24"/>
          <w:szCs w:val="24"/>
        </w:rPr>
        <w:t>Litoria dahlii</w:t>
      </w:r>
      <w:r w:rsidRPr="008B6D7A">
        <w:rPr>
          <w:rFonts w:ascii="CMU Serif Roman" w:eastAsia="CMU Serif Roman" w:hAnsi="CMU Serif Roman" w:cs="CMU Serif Roman"/>
          <w:sz w:val="24"/>
          <w:szCs w:val="24"/>
        </w:rPr>
        <w:t xml:space="preserve"> with webbed feet and dorsally situated eyes is sister to the short-limbed burrowing water-holding frogs </w:t>
      </w:r>
      <w:r w:rsidRPr="008B6D7A">
        <w:rPr>
          <w:rFonts w:ascii="CMU Serif Roman" w:eastAsia="CMU Serif Roman" w:hAnsi="CMU Serif Roman" w:cs="CMU Serif Roman"/>
          <w:i/>
          <w:sz w:val="24"/>
          <w:szCs w:val="24"/>
        </w:rPr>
        <w:t>Cyclorana</w:t>
      </w:r>
      <w:r w:rsidRPr="008B6D7A">
        <w:rPr>
          <w:rFonts w:ascii="CMU Serif Roman" w:eastAsia="CMU Serif Roman" w:hAnsi="CMU Serif Roman" w:cs="CMU Serif Roman"/>
          <w:sz w:val="24"/>
          <w:szCs w:val="24"/>
        </w:rPr>
        <w:t xml:space="preserve"> (Vidal-Garcia &amp; Keogh 2015). Together these frogs are embedded deeply within the otherwise toe-padded and arboreal tree frogs, highlighting </w:t>
      </w:r>
      <w:r w:rsidRPr="008B6D7A">
        <w:rPr>
          <w:rFonts w:ascii="CMU Serif Roman" w:eastAsia="CMU Serif Roman" w:hAnsi="CMU Serif Roman" w:cs="CMU Serif Roman"/>
          <w:sz w:val="24"/>
          <w:szCs w:val="24"/>
        </w:rPr>
        <w:lastRenderedPageBreak/>
        <w:t>the adaptive capacity of pelodryadids. Myobatrachoids too have taken ecomorphology to the extreme, offering us what is perhaps the world’s strangest living anuran,</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the turtle frog </w:t>
      </w:r>
      <w:r w:rsidRPr="008B6D7A">
        <w:rPr>
          <w:rFonts w:ascii="CMU Serif Roman" w:eastAsia="CMU Serif Roman" w:hAnsi="CMU Serif Roman" w:cs="CMU Serif Roman"/>
          <w:i/>
          <w:sz w:val="24"/>
          <w:szCs w:val="24"/>
        </w:rPr>
        <w:t>Myobatrachus gouldii</w:t>
      </w:r>
      <w:r w:rsidRPr="008B6D7A">
        <w:rPr>
          <w:rFonts w:ascii="CMU Serif Roman" w:eastAsia="CMU Serif Roman" w:hAnsi="CMU Serif Roman" w:cs="CMU Serif Roman"/>
          <w:sz w:val="24"/>
          <w:szCs w:val="24"/>
        </w:rPr>
        <w:t xml:space="preserve">. In pursuit of their backwards burrowing lifestyle and termite-heavy diet, </w:t>
      </w:r>
      <w:r w:rsidRPr="008B6D7A">
        <w:rPr>
          <w:rFonts w:ascii="CMU Serif Roman" w:eastAsia="CMU Serif Roman" w:hAnsi="CMU Serif Roman" w:cs="CMU Serif Roman"/>
          <w:i/>
          <w:sz w:val="24"/>
          <w:szCs w:val="24"/>
        </w:rPr>
        <w:t>Myobatrachus</w:t>
      </w:r>
      <w:r w:rsidRPr="008B6D7A">
        <w:rPr>
          <w:rFonts w:ascii="CMU Serif Roman" w:eastAsia="CMU Serif Roman" w:hAnsi="CMU Serif Roman" w:cs="CMU Serif Roman"/>
          <w:sz w:val="24"/>
          <w:szCs w:val="24"/>
        </w:rPr>
        <w:t xml:space="preserve"> </w:t>
      </w:r>
      <w:r w:rsidR="006613DD">
        <w:rPr>
          <w:rFonts w:ascii="CMU Serif Roman" w:eastAsia="CMU Serif Roman" w:hAnsi="CMU Serif Roman" w:cs="CMU Serif Roman"/>
          <w:sz w:val="24"/>
          <w:szCs w:val="24"/>
        </w:rPr>
        <w:t>lack</w:t>
      </w:r>
      <w:r w:rsidRPr="008B6D7A">
        <w:rPr>
          <w:rFonts w:ascii="CMU Serif Roman" w:eastAsia="CMU Serif Roman" w:hAnsi="CMU Serif Roman" w:cs="CMU Serif Roman"/>
          <w:sz w:val="24"/>
          <w:szCs w:val="24"/>
        </w:rPr>
        <w:t xml:space="preserve"> many of the characteristics we typically associate with frogs. Their beady black eyes are set in small heads and, alongside their sister taxon </w:t>
      </w:r>
      <w:r w:rsidRPr="008B6D7A">
        <w:rPr>
          <w:rFonts w:ascii="CMU Serif Roman" w:eastAsia="CMU Serif Roman" w:hAnsi="CMU Serif Roman" w:cs="CMU Serif Roman"/>
          <w:i/>
          <w:sz w:val="24"/>
          <w:szCs w:val="24"/>
        </w:rPr>
        <w:t xml:space="preserve">Arenophryne, </w:t>
      </w:r>
      <w:r w:rsidRPr="008B6D7A">
        <w:rPr>
          <w:rFonts w:ascii="CMU Serif Roman" w:eastAsia="CMU Serif Roman" w:hAnsi="CMU Serif Roman" w:cs="CMU Serif Roman"/>
          <w:sz w:val="24"/>
          <w:szCs w:val="24"/>
        </w:rPr>
        <w:t>they crawl—not jump—across the ground on short limbs that are incapable of hopping (Vidal-Garcia et al. 2014).</w:t>
      </w:r>
    </w:p>
    <w:p w14:paraId="0AE7F0DD" w14:textId="27E2EDC9" w:rsidR="008507FB" w:rsidRDefault="008507FB" w:rsidP="008B6D7A">
      <w:pPr>
        <w:spacing w:line="360" w:lineRule="auto"/>
        <w:rPr>
          <w:ins w:id="94" w:author="Ian Brennan" w:date="2023-04-12T15:36:00Z"/>
          <w:rFonts w:ascii="CMU Serif Roman" w:eastAsia="CMU Serif Roman" w:hAnsi="CMU Serif Roman" w:cs="CMU Serif Roman"/>
          <w:sz w:val="24"/>
          <w:szCs w:val="24"/>
        </w:rPr>
      </w:pPr>
      <w:ins w:id="95" w:author="Ian Brennan" w:date="2023-04-12T15:36:00Z">
        <w:r w:rsidRPr="008B6D7A">
          <w:rPr>
            <w:rFonts w:ascii="CMU Serif Roman" w:eastAsia="CMU Serif Roman" w:hAnsi="CMU Serif Roman" w:cs="CMU Serif Roman"/>
            <w:noProof/>
            <w:sz w:val="24"/>
            <w:szCs w:val="24"/>
          </w:rPr>
          <w:lastRenderedPageBreak/>
          <w:drawing>
            <wp:inline distT="114300" distB="114300" distL="114300" distR="114300" wp14:anchorId="455CDBDE" wp14:editId="28AD69C9">
              <wp:extent cx="5905601" cy="7897491"/>
              <wp:effectExtent l="0" t="0" r="0" b="2540"/>
              <wp:docPr id="5" name="Picture 5"/>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5905601" cy="7897491"/>
                      </a:xfrm>
                      <a:prstGeom prst="rect">
                        <a:avLst/>
                      </a:prstGeom>
                      <a:ln/>
                    </pic:spPr>
                  </pic:pic>
                </a:graphicData>
              </a:graphic>
            </wp:inline>
          </w:drawing>
        </w:r>
      </w:ins>
    </w:p>
    <w:p w14:paraId="5110668C" w14:textId="4E3CD0BD" w:rsidR="00D75EA3" w:rsidRDefault="008507FB" w:rsidP="008B6D7A">
      <w:pPr>
        <w:spacing w:line="360" w:lineRule="auto"/>
        <w:rPr>
          <w:ins w:id="96" w:author="Ian Brennan" w:date="2023-04-12T15:36:00Z"/>
          <w:rFonts w:ascii="CMU Serif Roman" w:eastAsia="CMU Serif Roman" w:hAnsi="CMU Serif Roman" w:cs="CMU Serif Roman"/>
          <w:i/>
          <w:sz w:val="24"/>
          <w:szCs w:val="24"/>
        </w:rPr>
      </w:pPr>
      <w:moveToRangeStart w:id="97" w:author="Ian Brennan" w:date="2023-04-12T15:36:00Z" w:name="move132206184"/>
      <w:moveTo w:id="98" w:author="Ian Brennan" w:date="2023-04-12T15:36:00Z">
        <w:r w:rsidRPr="008B6D7A">
          <w:rPr>
            <w:rFonts w:ascii="CMU Serif Roman" w:eastAsia="CMU Serif Roman" w:hAnsi="CMU Serif Roman" w:cs="CMU Serif Roman"/>
            <w:sz w:val="24"/>
            <w:szCs w:val="24"/>
          </w:rPr>
          <w:lastRenderedPageBreak/>
          <w:t xml:space="preserve">Figure 2. Time-calibrated frog phylogeny highlights the </w:t>
        </w:r>
        <w:r w:rsidR="00C62FCE">
          <w:rPr>
            <w:rFonts w:ascii="CMU Serif Roman" w:eastAsia="CMU Serif Roman" w:hAnsi="CMU Serif Roman" w:cs="CMU Serif Roman"/>
            <w:sz w:val="24"/>
            <w:szCs w:val="24"/>
          </w:rPr>
          <w:t>varied origins and staggered</w:t>
        </w:r>
        <w:r w:rsidR="005F226B">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sidR="00C62FCE">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phyllomedusid hylids in South America, and (dark blue)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GPlates and input files modified from Landis (2017). Partial fan phylogeny was plotted using </w:t>
        </w:r>
        <w:r w:rsidRPr="008B6D7A">
          <w:rPr>
            <w:rFonts w:ascii="CMU Serif Roman" w:eastAsia="CMU Serif Roman" w:hAnsi="CMU Serif Roman" w:cs="CMU Serif Roman"/>
            <w:i/>
            <w:sz w:val="24"/>
            <w:szCs w:val="24"/>
          </w:rPr>
          <w:t>phytools</w:t>
        </w:r>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r w:rsidRPr="008B6D7A">
          <w:rPr>
            <w:rFonts w:ascii="CMU Serif Roman" w:eastAsia="CMU Serif Roman" w:hAnsi="CMU Serif Roman" w:cs="CMU Serif Roman"/>
            <w:i/>
            <w:sz w:val="24"/>
            <w:szCs w:val="24"/>
          </w:rPr>
          <w:t xml:space="preserve">Cophixalus infacetus, Austrochaperina robusta, Litoria fallax, Litoria dahlii, Litoria xanthomera, Myobatrachus gouldii, Spicospina flammocaerulea, Taudactylus acutirostris, </w:t>
        </w:r>
      </w:moveTo>
      <w:moveToRangeEnd w:id="97"/>
      <w:ins w:id="99" w:author="Ian Brennan" w:date="2023-04-12T15:36:00Z">
        <w:r w:rsidR="00055FEC" w:rsidRPr="008B6D7A">
          <w:rPr>
            <w:rFonts w:ascii="CMU Serif Roman" w:eastAsia="CMU Serif Roman" w:hAnsi="CMU Serif Roman" w:cs="CMU Serif Roman"/>
            <w:i/>
            <w:sz w:val="24"/>
            <w:szCs w:val="24"/>
          </w:rPr>
          <w:t>Mixophyes balbus</w:t>
        </w:r>
        <w:r w:rsidR="00055FEC">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i/>
            <w:sz w:val="24"/>
            <w:szCs w:val="24"/>
          </w:rPr>
          <w:t>Notaden bennettii.</w:t>
        </w:r>
      </w:ins>
    </w:p>
    <w:p w14:paraId="1724006B" w14:textId="77777777" w:rsidR="00597C40" w:rsidRDefault="00597C40">
      <w:pPr>
        <w:rPr>
          <w:ins w:id="100" w:author="Ian Brennan" w:date="2023-04-12T15:36:00Z"/>
          <w:rFonts w:ascii="CMU Serif Roman" w:eastAsia="CMU Serif Roman" w:hAnsi="CMU Serif Roman" w:cs="CMU Serif Roman"/>
          <w:i/>
          <w:sz w:val="24"/>
          <w:szCs w:val="24"/>
        </w:rPr>
        <w:sectPr w:rsidR="00597C40" w:rsidSect="005846CD">
          <w:headerReference w:type="even" r:id="rId9"/>
          <w:headerReference w:type="default" r:id="rId10"/>
          <w:footerReference w:type="even" r:id="rId11"/>
          <w:footerReference w:type="default" r:id="rId12"/>
          <w:pgSz w:w="12240" w:h="15840"/>
          <w:pgMar w:top="1440" w:right="1440" w:bottom="1440" w:left="1440" w:header="720" w:footer="720" w:gutter="0"/>
          <w:lnNumType w:countBy="1" w:restart="continuous"/>
          <w:pgNumType w:start="1"/>
          <w:cols w:space="720"/>
          <w:titlePg/>
          <w:docGrid w:linePitch="299"/>
        </w:sectPr>
      </w:pPr>
      <w:ins w:id="101" w:author="Ian Brennan" w:date="2023-04-12T15:36:00Z">
        <w:r>
          <w:rPr>
            <w:rFonts w:ascii="CMU Serif Roman" w:eastAsia="CMU Serif Roman" w:hAnsi="CMU Serif Roman" w:cs="CMU Serif Roman"/>
            <w:i/>
            <w:sz w:val="24"/>
            <w:szCs w:val="24"/>
          </w:rPr>
          <w:br w:type="page"/>
        </w:r>
      </w:ins>
    </w:p>
    <w:p w14:paraId="09057FED" w14:textId="0C439656" w:rsidR="00D75EA3" w:rsidRDefault="00597C40" w:rsidP="00D75EA3">
      <w:pPr>
        <w:jc w:val="center"/>
        <w:rPr>
          <w:ins w:id="102" w:author="Ian Brennan" w:date="2023-04-12T15:36:00Z"/>
          <w:rFonts w:ascii="CMU Serif Roman" w:eastAsia="CMU Serif Roman" w:hAnsi="CMU Serif Roman" w:cs="CMU Serif Roman"/>
          <w:iCs/>
          <w:sz w:val="24"/>
          <w:szCs w:val="24"/>
        </w:rPr>
      </w:pPr>
      <w:ins w:id="103" w:author="Ian Brennan" w:date="2023-04-12T15:36:00Z">
        <w:r>
          <w:rPr>
            <w:rFonts w:ascii="CMU Serif Roman" w:eastAsia="CMU Serif Roman" w:hAnsi="CMU Serif Roman" w:cs="CMU Serif Roman"/>
            <w:iCs/>
            <w:noProof/>
            <w:sz w:val="24"/>
            <w:szCs w:val="24"/>
          </w:rPr>
          <w:lastRenderedPageBreak/>
          <w:drawing>
            <wp:inline distT="0" distB="0" distL="0" distR="0" wp14:anchorId="17EB21AF" wp14:editId="5105DAC6">
              <wp:extent cx="8273206" cy="4436668"/>
              <wp:effectExtent l="0" t="0" r="0" b="0"/>
              <wp:docPr id="152814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1650"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273206" cy="4436668"/>
                      </a:xfrm>
                      <a:prstGeom prst="rect">
                        <a:avLst/>
                      </a:prstGeom>
                    </pic:spPr>
                  </pic:pic>
                </a:graphicData>
              </a:graphic>
            </wp:inline>
          </w:drawing>
        </w:r>
      </w:ins>
    </w:p>
    <w:p w14:paraId="3B85E2F2" w14:textId="605B049B" w:rsidR="008507FB" w:rsidRPr="00EC632C" w:rsidRDefault="00D75EA3" w:rsidP="00127A69">
      <w:pPr>
        <w:spacing w:line="360" w:lineRule="auto"/>
        <w:rPr>
          <w:ins w:id="104" w:author="Ian Brennan" w:date="2023-04-12T15:36:00Z"/>
          <w:rFonts w:ascii="CMU Serif Roman" w:eastAsia="CMU Serif Roman" w:hAnsi="CMU Serif Roman" w:cs="CMU Serif Roman"/>
          <w:iCs/>
          <w:sz w:val="24"/>
          <w:szCs w:val="24"/>
        </w:rPr>
      </w:pPr>
      <w:ins w:id="105" w:author="Ian Brennan" w:date="2023-04-12T15:36:00Z">
        <w:r>
          <w:rPr>
            <w:rFonts w:ascii="CMU Serif Roman" w:eastAsia="CMU Serif Roman" w:hAnsi="CMU Serif Roman" w:cs="CMU Serif Roman"/>
            <w:iCs/>
            <w:sz w:val="24"/>
            <w:szCs w:val="24"/>
          </w:rPr>
          <w:t xml:space="preserve">Figure 3. </w:t>
        </w:r>
        <w:r w:rsidR="000123C3">
          <w:rPr>
            <w:rFonts w:ascii="CMU Serif Roman" w:eastAsia="CMU Serif Roman" w:hAnsi="CMU Serif Roman" w:cs="CMU Serif Roman"/>
            <w:iCs/>
            <w:sz w:val="24"/>
            <w:szCs w:val="24"/>
          </w:rPr>
          <w:t>Simplified biogeographic history of Australian frogs with a focus on the range reconstruction of their immediate ancestors</w:t>
        </w:r>
        <w:r w:rsidR="00127A69">
          <w:rPr>
            <w:rFonts w:ascii="CMU Serif Roman" w:eastAsia="CMU Serif Roman" w:hAnsi="CMU Serif Roman" w:cs="CMU Serif Roman"/>
            <w:iCs/>
            <w:sz w:val="24"/>
            <w:szCs w:val="24"/>
          </w:rPr>
          <w:t xml:space="preserve"> (complete figure in Fig.S7)</w:t>
        </w:r>
        <w:r w:rsidR="000123C3">
          <w:rPr>
            <w:rFonts w:ascii="CMU Serif Roman" w:eastAsia="CMU Serif Roman" w:hAnsi="CMU Serif Roman" w:cs="CMU Serif Roman"/>
            <w:iCs/>
            <w:sz w:val="24"/>
            <w:szCs w:val="24"/>
          </w:rPr>
          <w:t xml:space="preserve">. </w:t>
        </w:r>
        <w:r w:rsidR="000937F0">
          <w:rPr>
            <w:rFonts w:ascii="CMU Serif Roman" w:eastAsia="CMU Serif Roman" w:hAnsi="CMU Serif Roman" w:cs="CMU Serif Roman"/>
            <w:iCs/>
            <w:sz w:val="24"/>
            <w:szCs w:val="24"/>
          </w:rPr>
          <w:t>Range</w:t>
        </w:r>
        <w:r w:rsidR="00E24588">
          <w:rPr>
            <w:rFonts w:ascii="CMU Serif Roman" w:eastAsia="CMU Serif Roman" w:hAnsi="CMU Serif Roman" w:cs="CMU Serif Roman"/>
            <w:iCs/>
            <w:sz w:val="24"/>
            <w:szCs w:val="24"/>
          </w:rPr>
          <w:t xml:space="preserve">s have been </w:t>
        </w:r>
        <w:r w:rsidR="00184BC6">
          <w:rPr>
            <w:rFonts w:ascii="CMU Serif Roman" w:eastAsia="CMU Serif Roman" w:hAnsi="CMU Serif Roman" w:cs="CMU Serif Roman"/>
            <w:iCs/>
            <w:sz w:val="24"/>
            <w:szCs w:val="24"/>
          </w:rPr>
          <w:t xml:space="preserve">estimated </w:t>
        </w:r>
        <w:r w:rsidR="000937F0">
          <w:rPr>
            <w:rFonts w:ascii="CMU Serif Roman" w:eastAsia="CMU Serif Roman" w:hAnsi="CMU Serif Roman" w:cs="CMU Serif Roman"/>
            <w:iCs/>
            <w:sz w:val="24"/>
            <w:szCs w:val="24"/>
          </w:rPr>
          <w:t>under the preferred model DEC+</w:t>
        </w:r>
        <w:r w:rsidR="000937F0">
          <w:rPr>
            <w:rFonts w:ascii="CMU Serif Roman" w:eastAsia="CMU Serif Roman" w:hAnsi="CMU Serif Roman" w:cs="CMU Serif Roman"/>
            <w:i/>
            <w:sz w:val="24"/>
            <w:szCs w:val="24"/>
          </w:rPr>
          <w:t>j</w:t>
        </w:r>
        <w:r w:rsidR="000937F0">
          <w:rPr>
            <w:rFonts w:ascii="CMU Serif Roman" w:eastAsia="CMU Serif Roman" w:hAnsi="CMU Serif Roman" w:cs="CMU Serif Roman"/>
            <w:iCs/>
            <w:sz w:val="24"/>
            <w:szCs w:val="24"/>
          </w:rPr>
          <w:t>+</w:t>
        </w:r>
        <w:r w:rsidR="000937F0">
          <w:rPr>
            <w:rFonts w:ascii="CMU Serif Roman" w:eastAsia="CMU Serif Roman" w:hAnsi="CMU Serif Roman" w:cs="CMU Serif Roman"/>
            <w:i/>
            <w:sz w:val="24"/>
            <w:szCs w:val="24"/>
          </w:rPr>
          <w:t>x</w:t>
        </w:r>
        <w:r w:rsidR="000937F0">
          <w:rPr>
            <w:rFonts w:ascii="CMU Serif Roman" w:eastAsia="CMU Serif Roman" w:hAnsi="CMU Serif Roman" w:cs="CMU Serif Roman"/>
            <w:iCs/>
            <w:sz w:val="24"/>
            <w:szCs w:val="24"/>
          </w:rPr>
          <w:t>+</w:t>
        </w:r>
        <w:r w:rsidR="000937F0">
          <w:rPr>
            <w:rFonts w:ascii="CMU Serif Roman" w:eastAsia="CMU Serif Roman" w:hAnsi="CMU Serif Roman" w:cs="CMU Serif Roman"/>
            <w:i/>
            <w:sz w:val="24"/>
            <w:szCs w:val="24"/>
          </w:rPr>
          <w:t>w</w:t>
        </w:r>
        <w:r w:rsidR="000937F0">
          <w:rPr>
            <w:rFonts w:ascii="CMU Serif Roman" w:eastAsia="CMU Serif Roman" w:hAnsi="CMU Serif Roman" w:cs="CMU Serif Roman"/>
            <w:iCs/>
            <w:sz w:val="24"/>
            <w:szCs w:val="24"/>
          </w:rPr>
          <w:t xml:space="preserve"> </w:t>
        </w:r>
        <w:r w:rsidR="00B2378B">
          <w:rPr>
            <w:rFonts w:ascii="CMU Serif Roman" w:eastAsia="CMU Serif Roman" w:hAnsi="CMU Serif Roman" w:cs="CMU Serif Roman"/>
            <w:iCs/>
            <w:sz w:val="24"/>
            <w:szCs w:val="24"/>
          </w:rPr>
          <w:t>supporting Hypothesis 1 (Antarctic dispersal of Pelodryadidae frogs</w:t>
        </w:r>
        <w:r w:rsidR="00D877D7">
          <w:rPr>
            <w:rFonts w:ascii="CMU Serif Roman" w:eastAsia="CMU Serif Roman" w:hAnsi="CMU Serif Roman" w:cs="CMU Serif Roman"/>
            <w:iCs/>
            <w:sz w:val="24"/>
            <w:szCs w:val="24"/>
          </w:rPr>
          <w:t>; pink arrow on tree indicates ancestral pelodryadid constrained to Antarctica</w:t>
        </w:r>
        <w:r w:rsidR="00B2378B">
          <w:rPr>
            <w:rFonts w:ascii="CMU Serif Roman" w:eastAsia="CMU Serif Roman" w:hAnsi="CMU Serif Roman" w:cs="CMU Serif Roman"/>
            <w:iCs/>
            <w:sz w:val="24"/>
            <w:szCs w:val="24"/>
          </w:rPr>
          <w:t xml:space="preserve">) </w:t>
        </w:r>
        <w:r w:rsidR="000937F0">
          <w:rPr>
            <w:rFonts w:ascii="CMU Serif Roman" w:eastAsia="CMU Serif Roman" w:hAnsi="CMU Serif Roman" w:cs="CMU Serif Roman"/>
            <w:iCs/>
            <w:sz w:val="24"/>
            <w:szCs w:val="24"/>
          </w:rPr>
          <w:t xml:space="preserve">in </w:t>
        </w:r>
        <w:r w:rsidR="000937F0">
          <w:rPr>
            <w:rFonts w:ascii="CMU Serif Roman" w:eastAsia="CMU Serif Roman" w:hAnsi="CMU Serif Roman" w:cs="CMU Serif Roman"/>
            <w:i/>
            <w:sz w:val="24"/>
            <w:szCs w:val="24"/>
          </w:rPr>
          <w:t>BioGeoBEARS</w:t>
        </w:r>
        <w:r w:rsidR="00C307CF">
          <w:rPr>
            <w:rFonts w:ascii="CMU Serif Roman" w:eastAsia="CMU Serif Roman" w:hAnsi="CMU Serif Roman" w:cs="CMU Serif Roman"/>
            <w:iCs/>
            <w:sz w:val="24"/>
            <w:szCs w:val="24"/>
          </w:rPr>
          <w:t xml:space="preserve">. </w:t>
        </w:r>
        <w:r w:rsidR="00EF445D">
          <w:rPr>
            <w:rFonts w:ascii="CMU Serif Roman" w:eastAsia="CMU Serif Roman" w:hAnsi="CMU Serif Roman" w:cs="CMU Serif Roman"/>
            <w:iCs/>
            <w:sz w:val="24"/>
            <w:szCs w:val="24"/>
          </w:rPr>
          <w:t xml:space="preserve">Pie charts represent range probability </w:t>
        </w:r>
        <w:r w:rsidR="00A24237">
          <w:rPr>
            <w:rFonts w:ascii="CMU Serif Roman" w:eastAsia="CMU Serif Roman" w:hAnsi="CMU Serif Roman" w:cs="CMU Serif Roman"/>
            <w:iCs/>
            <w:sz w:val="24"/>
            <w:szCs w:val="24"/>
          </w:rPr>
          <w:t>at nodes with colors corresponding to inset map</w:t>
        </w:r>
        <w:r w:rsidR="0035377D">
          <w:rPr>
            <w:rFonts w:ascii="CMU Serif Roman" w:eastAsia="CMU Serif Roman" w:hAnsi="CMU Serif Roman" w:cs="CMU Serif Roman"/>
            <w:iCs/>
            <w:sz w:val="24"/>
            <w:szCs w:val="24"/>
          </w:rPr>
          <w:t xml:space="preserve">. </w:t>
        </w:r>
        <w:r w:rsidR="001011B1">
          <w:rPr>
            <w:rFonts w:ascii="CMU Serif Roman" w:eastAsia="CMU Serif Roman" w:hAnsi="CMU Serif Roman" w:cs="CMU Serif Roman"/>
            <w:iCs/>
            <w:sz w:val="24"/>
            <w:szCs w:val="24"/>
          </w:rPr>
          <w:lastRenderedPageBreak/>
          <w:t xml:space="preserve">Circular world maps show geological reconstructions </w:t>
        </w:r>
        <w:r w:rsidR="00D119EC">
          <w:rPr>
            <w:rFonts w:ascii="CMU Serif Roman" w:eastAsia="CMU Serif Roman" w:hAnsi="CMU Serif Roman" w:cs="CMU Serif Roman"/>
            <w:iCs/>
            <w:sz w:val="24"/>
            <w:szCs w:val="24"/>
          </w:rPr>
          <w:t xml:space="preserve">at relevant time points, with numbers </w:t>
        </w:r>
        <w:r w:rsidR="00CE0CEC">
          <w:rPr>
            <w:rFonts w:ascii="CMU Serif Roman" w:eastAsia="CMU Serif Roman" w:hAnsi="CMU Serif Roman" w:cs="CMU Serif Roman"/>
            <w:iCs/>
            <w:sz w:val="24"/>
            <w:szCs w:val="24"/>
          </w:rPr>
          <w:t>mapped</w:t>
        </w:r>
        <w:r w:rsidR="00465A14">
          <w:rPr>
            <w:rFonts w:ascii="CMU Serif Roman" w:eastAsia="CMU Serif Roman" w:hAnsi="CMU Serif Roman" w:cs="CMU Serif Roman"/>
            <w:iCs/>
            <w:sz w:val="24"/>
            <w:szCs w:val="24"/>
          </w:rPr>
          <w:t xml:space="preserve"> to</w:t>
        </w:r>
        <w:r w:rsidR="00D119EC">
          <w:rPr>
            <w:rFonts w:ascii="CMU Serif Roman" w:eastAsia="CMU Serif Roman" w:hAnsi="CMU Serif Roman" w:cs="CMU Serif Roman"/>
            <w:iCs/>
            <w:sz w:val="24"/>
            <w:szCs w:val="24"/>
          </w:rPr>
          <w:t xml:space="preserve"> nodes of interest. </w:t>
        </w:r>
        <w:r w:rsidR="00211348">
          <w:rPr>
            <w:rFonts w:ascii="CMU Serif Roman" w:eastAsia="CMU Serif Roman" w:hAnsi="CMU Serif Roman" w:cs="CMU Serif Roman"/>
            <w:iCs/>
            <w:sz w:val="24"/>
            <w:szCs w:val="24"/>
          </w:rPr>
          <w:t xml:space="preserve">Colored arrows indicate hypothesized dispersal paths for each clade. </w:t>
        </w:r>
        <w:r w:rsidR="00CE0CEC">
          <w:rPr>
            <w:rFonts w:ascii="CMU Serif Roman" w:eastAsia="CMU Serif Roman" w:hAnsi="CMU Serif Roman" w:cs="CMU Serif Roman"/>
            <w:iCs/>
            <w:sz w:val="24"/>
            <w:szCs w:val="24"/>
          </w:rPr>
          <w:t xml:space="preserve">Under this </w:t>
        </w:r>
        <w:r w:rsidR="00D36A35">
          <w:rPr>
            <w:rFonts w:ascii="CMU Serif Roman" w:eastAsia="CMU Serif Roman" w:hAnsi="CMU Serif Roman" w:cs="CMU Serif Roman"/>
            <w:iCs/>
            <w:sz w:val="24"/>
            <w:szCs w:val="24"/>
          </w:rPr>
          <w:t xml:space="preserve">biogeographic </w:t>
        </w:r>
        <w:r w:rsidR="00CE0CEC">
          <w:rPr>
            <w:rFonts w:ascii="CMU Serif Roman" w:eastAsia="CMU Serif Roman" w:hAnsi="CMU Serif Roman" w:cs="CMU Serif Roman"/>
            <w:iCs/>
            <w:sz w:val="24"/>
            <w:szCs w:val="24"/>
          </w:rPr>
          <w:t xml:space="preserve">model the ancestors of both the Myobatrachoidea and Pelodryadidae lived in South America, </w:t>
        </w:r>
        <w:r w:rsidR="00A25F12">
          <w:rPr>
            <w:rFonts w:ascii="CMU Serif Roman" w:eastAsia="CMU Serif Roman" w:hAnsi="CMU Serif Roman" w:cs="CMU Serif Roman"/>
            <w:iCs/>
            <w:sz w:val="24"/>
            <w:szCs w:val="24"/>
          </w:rPr>
          <w:t xml:space="preserve">and Australo-Papuan microhylids (Asterophryinae) originate from an Asian ancestor. </w:t>
        </w:r>
        <w:r w:rsidR="00AA1603">
          <w:rPr>
            <w:rFonts w:ascii="CMU Serif Roman" w:eastAsia="CMU Serif Roman" w:hAnsi="CMU Serif Roman" w:cs="CMU Serif Roman"/>
            <w:iCs/>
            <w:sz w:val="24"/>
            <w:szCs w:val="24"/>
          </w:rPr>
          <w:t xml:space="preserve">The most likely dispersal path for the Pelodryadidae included expansion across Antarctica after divergence from the Phyllomedusidae. </w:t>
        </w:r>
        <w:r w:rsidR="003753D4">
          <w:rPr>
            <w:rFonts w:ascii="CMU Serif Roman" w:eastAsia="CMU Serif Roman" w:hAnsi="CMU Serif Roman" w:cs="CMU Serif Roman"/>
            <w:iCs/>
            <w:sz w:val="24"/>
            <w:szCs w:val="24"/>
          </w:rPr>
          <w:t xml:space="preserve">Phylogeny plotted with </w:t>
        </w:r>
        <w:r w:rsidR="003753D4">
          <w:rPr>
            <w:rFonts w:ascii="CMU Serif Roman" w:eastAsia="CMU Serif Roman" w:hAnsi="CMU Serif Roman" w:cs="CMU Serif Roman"/>
            <w:i/>
            <w:sz w:val="24"/>
            <w:szCs w:val="24"/>
          </w:rPr>
          <w:t>phytools</w:t>
        </w:r>
        <w:r w:rsidR="003753D4">
          <w:rPr>
            <w:rFonts w:ascii="CMU Serif Roman" w:eastAsia="CMU Serif Roman" w:hAnsi="CMU Serif Roman" w:cs="CMU Serif Roman"/>
            <w:iCs/>
            <w:sz w:val="24"/>
            <w:szCs w:val="24"/>
          </w:rPr>
          <w:t xml:space="preserve">, maps generated </w:t>
        </w:r>
        <w:r w:rsidR="005B3794">
          <w:rPr>
            <w:rFonts w:ascii="CMU Serif Roman" w:eastAsia="CMU Serif Roman" w:hAnsi="CMU Serif Roman" w:cs="CMU Serif Roman"/>
            <w:iCs/>
            <w:sz w:val="24"/>
            <w:szCs w:val="24"/>
          </w:rPr>
          <w:t>by</w:t>
        </w:r>
        <w:r w:rsidR="003753D4">
          <w:rPr>
            <w:rFonts w:ascii="CMU Serif Roman" w:eastAsia="CMU Serif Roman" w:hAnsi="CMU Serif Roman" w:cs="CMU Serif Roman"/>
            <w:iCs/>
            <w:sz w:val="24"/>
            <w:szCs w:val="24"/>
          </w:rPr>
          <w:t xml:space="preserve"> the Ocean Drilling Stratigraphic Network (</w:t>
        </w:r>
        <w:r w:rsidR="003753D4" w:rsidRPr="00443C45">
          <w:rPr>
            <w:rFonts w:ascii="CMU Serif Roman" w:eastAsia="CMU Serif Roman" w:hAnsi="CMU Serif Roman" w:cs="CMU Serif Roman"/>
            <w:iCs/>
            <w:sz w:val="24"/>
            <w:szCs w:val="24"/>
          </w:rPr>
          <w:t>https://www.odsn.de/odsn/services/paleomap/paleomap.html</w:t>
        </w:r>
        <w:r w:rsidR="003753D4">
          <w:rPr>
            <w:rFonts w:ascii="CMU Serif Roman" w:eastAsia="CMU Serif Roman" w:hAnsi="CMU Serif Roman" w:cs="CMU Serif Roman"/>
            <w:iCs/>
            <w:sz w:val="24"/>
            <w:szCs w:val="24"/>
          </w:rPr>
          <w:t xml:space="preserve">). </w:t>
        </w:r>
      </w:ins>
    </w:p>
    <w:p w14:paraId="78C9E398" w14:textId="77777777" w:rsidR="00597C40" w:rsidRDefault="00E6066D">
      <w:pPr>
        <w:rPr>
          <w:ins w:id="106" w:author="Ian Brennan" w:date="2023-04-12T15:36:00Z"/>
          <w:rFonts w:ascii="CMU Serif Roman" w:eastAsia="CMU Serif Roman" w:hAnsi="CMU Serif Roman" w:cs="CMU Serif Roman"/>
          <w:i/>
          <w:sz w:val="24"/>
          <w:szCs w:val="24"/>
        </w:rPr>
        <w:sectPr w:rsidR="00597C40" w:rsidSect="00854A32">
          <w:pgSz w:w="15840" w:h="12240" w:orient="landscape"/>
          <w:pgMar w:top="1440" w:right="1440" w:bottom="1440" w:left="1440" w:header="720" w:footer="720" w:gutter="0"/>
          <w:lnNumType w:countBy="1" w:restart="continuous"/>
          <w:cols w:space="720"/>
          <w:titlePg/>
          <w:docGrid w:linePitch="299"/>
        </w:sectPr>
      </w:pPr>
      <w:ins w:id="107" w:author="Ian Brennan" w:date="2023-04-12T15:36:00Z">
        <w:r>
          <w:rPr>
            <w:rFonts w:ascii="CMU Serif Roman" w:eastAsia="CMU Serif Roman" w:hAnsi="CMU Serif Roman" w:cs="CMU Serif Roman"/>
            <w:i/>
            <w:sz w:val="24"/>
            <w:szCs w:val="24"/>
          </w:rPr>
          <w:br w:type="page"/>
        </w:r>
      </w:ins>
    </w:p>
    <w:p w14:paraId="19865B74" w14:textId="412793EE" w:rsidR="006211A3" w:rsidRPr="008B6D7A" w:rsidRDefault="008507FB" w:rsidP="008B6D7A">
      <w:pPr>
        <w:spacing w:line="360" w:lineRule="auto"/>
        <w:rPr>
          <w:moveTo w:id="108" w:author="Ian Brennan" w:date="2023-04-12T15:36:00Z"/>
          <w:rFonts w:ascii="CMU Serif Roman" w:eastAsia="CMU Serif Roman" w:hAnsi="CMU Serif Roman" w:cs="CMU Serif Roman"/>
          <w:sz w:val="24"/>
          <w:szCs w:val="24"/>
        </w:rPr>
      </w:pPr>
      <w:moveToRangeStart w:id="109" w:author="Ian Brennan" w:date="2023-04-12T15:36:00Z" w:name="move132206185"/>
      <w:moveTo w:id="110" w:author="Ian Brennan" w:date="2023-04-12T15:36:00Z">
        <w:r>
          <w:rPr>
            <w:rFonts w:ascii="CMU Serif Roman" w:eastAsia="CMU Serif Roman" w:hAnsi="CMU Serif Roman" w:cs="CMU Serif Roman"/>
            <w:i/>
            <w:sz w:val="24"/>
            <w:szCs w:val="24"/>
          </w:rPr>
          <w:lastRenderedPageBreak/>
          <w:t>Conc</w:t>
        </w:r>
        <w:r w:rsidRPr="008B6D7A">
          <w:rPr>
            <w:rFonts w:ascii="CMU Serif Roman" w:eastAsia="CMU Serif Roman" w:hAnsi="CMU Serif Roman" w:cs="CMU Serif Roman"/>
            <w:i/>
            <w:sz w:val="24"/>
            <w:szCs w:val="24"/>
          </w:rPr>
          <w:t>lusion</w:t>
        </w:r>
      </w:moveTo>
    </w:p>
    <w:p w14:paraId="526F35A0" w14:textId="4E23BE9E" w:rsidR="006211A3" w:rsidRPr="008B6D7A" w:rsidRDefault="00000000" w:rsidP="008B6D7A">
      <w:pPr>
        <w:spacing w:line="360" w:lineRule="auto"/>
        <w:rPr>
          <w:moveTo w:id="111" w:author="Ian Brennan" w:date="2023-04-12T15:36:00Z"/>
          <w:rFonts w:ascii="CMU Serif Roman" w:eastAsia="CMU Serif Roman" w:hAnsi="CMU Serif Roman" w:cs="CMU Serif Roman"/>
          <w:sz w:val="24"/>
          <w:szCs w:val="24"/>
        </w:rPr>
      </w:pPr>
      <w:moveTo w:id="112" w:author="Ian Brennan" w:date="2023-04-12T15:36:00Z">
        <w:r w:rsidRPr="008B6D7A">
          <w:rPr>
            <w:rFonts w:ascii="CMU Serif Roman" w:eastAsia="CMU Serif Roman" w:hAnsi="CMU Serif Roman" w:cs="CMU Serif Roman"/>
            <w:sz w:val="24"/>
            <w:szCs w:val="24"/>
          </w:rPr>
          <w:tab/>
          <w:t xml:space="preserve">Australian frogs offer important insights into colonization, persistence, and diversification of a major continental group through deep time. The varied species richness, timing of diversification, and ecomorphological diversity among replicate radiations provides evidence of the processes dictating the accumulation of biodiversity. Beyond the temperate and tropical forests of the east and north coast, the Australian continent is an open country of habitat scarcely welcoming to frogs. Despite this, anurans have a long history in Australia and have diversified into an amazing array of forms, colors, and lifestyles. This success is potentially the result of the stratified temporal arrival of the three main frog clades and possibly exaggerated by their ecological differences. </w:t>
        </w:r>
      </w:moveTo>
      <w:moveToRangeEnd w:id="109"/>
      <w:ins w:id="113" w:author="Ian Brennan" w:date="2023-04-12T15:36:00Z">
        <w:r w:rsidRPr="008B6D7A">
          <w:rPr>
            <w:rFonts w:ascii="CMU Serif Roman" w:eastAsia="CMU Serif Roman" w:hAnsi="CMU Serif Roman" w:cs="CMU Serif Roman"/>
            <w:sz w:val="24"/>
            <w:szCs w:val="24"/>
          </w:rPr>
          <w:t xml:space="preserve">Our phylogenetic framework provides a foundation for </w:t>
        </w:r>
        <w:r w:rsidR="00291FC3">
          <w:rPr>
            <w:rFonts w:ascii="CMU Serif Roman" w:eastAsia="CMU Serif Roman" w:hAnsi="CMU Serif Roman" w:cs="CMU Serif Roman"/>
            <w:sz w:val="24"/>
            <w:szCs w:val="24"/>
          </w:rPr>
          <w:t>further</w:t>
        </w:r>
      </w:ins>
      <w:moveToRangeStart w:id="114" w:author="Ian Brennan" w:date="2023-04-12T15:36:00Z" w:name="move132206186"/>
      <w:moveTo w:id="115" w:author="Ian Brennan" w:date="2023-04-12T15:36:00Z">
        <w:r w:rsidR="00291FC3">
          <w:rPr>
            <w:rFonts w:ascii="CMU Serif Roman" w:eastAsia="CMU Serif Roman" w:hAnsi="CMU Serif Roman" w:cs="CMU Serif Roman"/>
            <w:sz w:val="24"/>
            <w:szCs w:val="24"/>
          </w:rPr>
          <w:t xml:space="preserve"> </w:t>
        </w:r>
        <w:r w:rsidR="00AD3BA4">
          <w:rPr>
            <w:rFonts w:ascii="CMU Serif Roman" w:eastAsia="CMU Serif Roman" w:hAnsi="CMU Serif Roman" w:cs="CMU Serif Roman"/>
            <w:sz w:val="24"/>
            <w:szCs w:val="24"/>
          </w:rPr>
          <w:t>examining</w:t>
        </w:r>
        <w:r w:rsidRPr="008B6D7A">
          <w:rPr>
            <w:rFonts w:ascii="CMU Serif Roman" w:eastAsia="CMU Serif Roman" w:hAnsi="CMU Serif Roman" w:cs="CMU Serif Roman"/>
            <w:sz w:val="24"/>
            <w:szCs w:val="24"/>
          </w:rPr>
          <w:t xml:space="preserve"> how temporal changes to climate, habitat, and niche space have influenced the diversification of one of Australia’s richest and most unique vertebrate faunas. </w:t>
        </w:r>
      </w:moveTo>
    </w:p>
    <w:p w14:paraId="4D72D81C" w14:textId="77777777" w:rsidR="006211A3" w:rsidRPr="008B6D7A" w:rsidRDefault="006211A3" w:rsidP="008B6D7A">
      <w:pPr>
        <w:spacing w:line="360" w:lineRule="auto"/>
        <w:rPr>
          <w:moveTo w:id="116" w:author="Ian Brennan" w:date="2023-04-12T15:36:00Z"/>
          <w:rFonts w:ascii="CMU Serif Roman" w:eastAsia="CMU Serif Roman" w:hAnsi="CMU Serif Roman" w:cs="CMU Serif Roman"/>
          <w:sz w:val="24"/>
          <w:szCs w:val="24"/>
        </w:rPr>
      </w:pPr>
    </w:p>
    <w:p w14:paraId="49D980B7" w14:textId="77777777" w:rsidR="006211A3" w:rsidRPr="008B6D7A" w:rsidRDefault="00000000" w:rsidP="008B6D7A">
      <w:pPr>
        <w:spacing w:line="360" w:lineRule="auto"/>
        <w:rPr>
          <w:moveTo w:id="117" w:author="Ian Brennan" w:date="2023-04-12T15:36:00Z"/>
          <w:rFonts w:ascii="CMU Serif Roman" w:eastAsia="CMU Serif Roman" w:hAnsi="CMU Serif Roman" w:cs="CMU Serif Roman"/>
          <w:i/>
          <w:sz w:val="24"/>
          <w:szCs w:val="24"/>
        </w:rPr>
      </w:pPr>
      <w:moveTo w:id="118" w:author="Ian Brennan" w:date="2023-04-12T15:36:00Z">
        <w:r w:rsidRPr="008B6D7A">
          <w:rPr>
            <w:rFonts w:ascii="CMU Serif Roman" w:eastAsia="CMU Serif Roman" w:hAnsi="CMU Serif Roman" w:cs="CMU Serif Roman"/>
            <w:i/>
            <w:sz w:val="24"/>
            <w:szCs w:val="24"/>
          </w:rPr>
          <w:t>Data Accessibility</w:t>
        </w:r>
      </w:moveTo>
    </w:p>
    <w:p w14:paraId="103FEDC7" w14:textId="2F731859" w:rsidR="0086701E" w:rsidRDefault="00000000" w:rsidP="0086701E">
      <w:pPr>
        <w:spacing w:line="360" w:lineRule="auto"/>
        <w:ind w:firstLine="720"/>
        <w:rPr>
          <w:moveTo w:id="119" w:author="Ian Brennan" w:date="2023-04-12T15:36:00Z"/>
          <w:rFonts w:ascii="CMU Serif Roman" w:hAnsi="CMU Serif Roman" w:cs="CMU Serif Roman"/>
          <w:sz w:val="24"/>
          <w:szCs w:val="24"/>
        </w:rPr>
      </w:pPr>
      <w:moveTo w:id="120" w:author="Ian Brennan" w:date="2023-04-12T15:36:00Z">
        <w:r w:rsidRPr="008B6D7A">
          <w:rPr>
            <w:rFonts w:ascii="CMU Serif Roman" w:eastAsia="CMU Serif Roman" w:hAnsi="CMU Serif Roman" w:cs="CMU Serif Roman"/>
            <w:sz w:val="24"/>
            <w:szCs w:val="24"/>
          </w:rPr>
          <w:t>Sequence alignments, analysis control files, and phylogenetic trees can be downloaded from Dryad</w:t>
        </w:r>
        <w:r w:rsidR="005A7EBB">
          <w:rPr>
            <w:rFonts w:ascii="CMU Serif Roman" w:eastAsia="CMU Serif Roman" w:hAnsi="CMU Serif Roman" w:cs="CMU Serif Roman"/>
            <w:sz w:val="24"/>
            <w:szCs w:val="24"/>
          </w:rPr>
          <w:t xml:space="preserve"> </w:t>
        </w:r>
        <w:r w:rsidR="005A7EBB" w:rsidRPr="005A7EBB">
          <w:rPr>
            <w:rFonts w:ascii="CMU Serif Roman" w:eastAsia="CMU Serif Roman" w:hAnsi="CMU Serif Roman" w:cs="CMU Serif Roman"/>
            <w:sz w:val="24"/>
            <w:szCs w:val="24"/>
          </w:rPr>
          <w:t>(</w:t>
        </w:r>
        <w:r w:rsidR="005A7EBB" w:rsidRPr="005A7EBB">
          <w:rPr>
            <w:rFonts w:ascii="CMU Serif Roman" w:hAnsi="CMU Serif Roman" w:cs="CMU Serif Roman"/>
            <w:color w:val="222222"/>
            <w:sz w:val="24"/>
            <w:szCs w:val="24"/>
            <w:shd w:val="clear" w:color="auto" w:fill="FFFFFF"/>
          </w:rPr>
          <w:t>doi:10.5061/dryad.zpc866tcj)</w:t>
        </w:r>
        <w:r w:rsidR="005A7EBB">
          <w:rPr>
            <w:rFonts w:ascii="CMU Serif Roman" w:hAnsi="CMU Serif Roman" w:cs="CMU Serif Roman"/>
            <w:color w:val="222222"/>
            <w:sz w:val="24"/>
            <w:szCs w:val="24"/>
            <w:shd w:val="clear" w:color="auto" w:fill="FFFFFF"/>
          </w:rPr>
          <w:t xml:space="preserve"> and GitHub (</w:t>
        </w:r>
        <w:r w:rsidR="005A7EBB" w:rsidRPr="00691BEF">
          <w:rPr>
            <w:rFonts w:ascii="CMU Serif Roman" w:eastAsia="CMU Serif Roman" w:hAnsi="CMU Serif Roman" w:cs="CMU Serif Roman"/>
            <w:sz w:val="24"/>
            <w:szCs w:val="24"/>
          </w:rPr>
          <w:t>https://github.com/IanGBrennan/Crown_Frogs</w:t>
        </w:r>
        <w:r w:rsidR="005A7EBB">
          <w:rPr>
            <w:rFonts w:ascii="CMU Serif Roman" w:eastAsia="CMU Serif Roman" w:hAnsi="CMU Serif Roman" w:cs="CMU Serif Roman"/>
            <w:sz w:val="24"/>
            <w:szCs w:val="24"/>
          </w:rPr>
          <w:t>)</w:t>
        </w:r>
        <w:r w:rsidR="005A7EBB">
          <w:rPr>
            <w:rFonts w:ascii="CMU Serif Roman" w:hAnsi="CMU Serif Roman" w:cs="CMU Serif Roman"/>
            <w:color w:val="222222"/>
            <w:sz w:val="24"/>
            <w:szCs w:val="24"/>
            <w:shd w:val="clear" w:color="auto" w:fill="FFFFFF"/>
          </w:rPr>
          <w:t xml:space="preserve">. We also provide a temporary link to these files suitable for peer review: </w:t>
        </w:r>
        <w:r>
          <w:fldChar w:fldCharType="begin"/>
        </w:r>
        <w:r>
          <w:instrText>HYPERLINK "https://datadryad.org/stash/share/gZnvJUP7Ow7xlQjrJr3Z9IYlMWqshquiWGGahkNRji4"</w:instrText>
        </w:r>
      </w:moveTo>
      <w:ins w:id="121" w:author="Ian Brennan" w:date="2023-04-12T15:36:00Z"/>
      <w:moveTo w:id="122" w:author="Ian Brennan" w:date="2023-04-12T15:36:00Z">
        <w:r>
          <w:fldChar w:fldCharType="separate"/>
        </w:r>
        <w:r w:rsidR="005A7EBB" w:rsidRPr="00575DBE">
          <w:rPr>
            <w:rStyle w:val="Hyperlink"/>
            <w:rFonts w:ascii="CMU Serif Roman" w:hAnsi="CMU Serif Roman" w:cs="CMU Serif Roman"/>
            <w:shd w:val="clear" w:color="auto" w:fill="FFFFFF"/>
          </w:rPr>
          <w:t>https://datadryad.org/stash/share/gZnvJUP7Ow7xlQjrJr3Z9IYlMWqshquiWGGahkNRji4</w:t>
        </w:r>
        <w:r>
          <w:rPr>
            <w:rStyle w:val="Hyperlink"/>
            <w:rFonts w:ascii="CMU Serif Roman" w:hAnsi="CMU Serif Roman" w:cs="CMU Serif Roman"/>
            <w:shd w:val="clear" w:color="auto" w:fill="FFFFFF"/>
          </w:rPr>
          <w:fldChar w:fldCharType="end"/>
        </w:r>
        <w:r w:rsidR="0086701E">
          <w:rPr>
            <w:rFonts w:ascii="CMU Serif Roman" w:hAnsi="CMU Serif Roman" w:cs="CMU Serif Roman"/>
            <w:sz w:val="24"/>
            <w:szCs w:val="24"/>
          </w:rPr>
          <w:br/>
        </w:r>
      </w:moveTo>
    </w:p>
    <w:p w14:paraId="18712398" w14:textId="6F3203B4" w:rsidR="00B15F97" w:rsidRDefault="00B15F97" w:rsidP="0086701E">
      <w:pPr>
        <w:spacing w:line="360" w:lineRule="auto"/>
        <w:rPr>
          <w:moveTo w:id="123" w:author="Ian Brennan" w:date="2023-04-12T15:36:00Z"/>
          <w:rFonts w:ascii="CMU Serif Roman" w:eastAsia="CMU Serif Roman" w:hAnsi="CMU Serif Roman" w:cs="CMU Serif Roman"/>
          <w:sz w:val="24"/>
          <w:szCs w:val="24"/>
        </w:rPr>
      </w:pPr>
      <w:moveTo w:id="124" w:author="Ian Brennan" w:date="2023-04-12T15:36:00Z">
        <w:r>
          <w:rPr>
            <w:rFonts w:ascii="CMU Serif Roman" w:eastAsia="CMU Serif Roman" w:hAnsi="CMU Serif Roman" w:cs="CMU Serif Roman"/>
            <w:i/>
            <w:iCs/>
            <w:sz w:val="24"/>
            <w:szCs w:val="24"/>
          </w:rPr>
          <w:t>Conflicts of Interest</w:t>
        </w:r>
      </w:moveTo>
    </w:p>
    <w:p w14:paraId="2EDAA83F" w14:textId="2EF4A56A" w:rsidR="00B15F97" w:rsidRPr="00B15F97" w:rsidRDefault="00B15F97" w:rsidP="008B6D7A">
      <w:pPr>
        <w:spacing w:line="360" w:lineRule="auto"/>
        <w:rPr>
          <w:moveTo w:id="125" w:author="Ian Brennan" w:date="2023-04-12T15:36:00Z"/>
          <w:rFonts w:ascii="CMU Serif Roman" w:eastAsia="CMU Serif Roman" w:hAnsi="CMU Serif Roman" w:cs="CMU Serif Roman"/>
          <w:sz w:val="24"/>
          <w:szCs w:val="24"/>
        </w:rPr>
      </w:pPr>
      <w:moveTo w:id="126" w:author="Ian Brennan" w:date="2023-04-12T15:36:00Z">
        <w:r>
          <w:rPr>
            <w:rFonts w:ascii="CMU Serif Roman" w:eastAsia="CMU Serif Roman" w:hAnsi="CMU Serif Roman" w:cs="CMU Serif Roman"/>
            <w:sz w:val="24"/>
            <w:szCs w:val="24"/>
          </w:rPr>
          <w:tab/>
          <w:t>The authors recognize no conflicts of interest, either direct or indirect, that might bias the conclusions, implications, or opinions stated in this work.</w:t>
        </w:r>
      </w:moveTo>
    </w:p>
    <w:p w14:paraId="0136370B" w14:textId="77777777" w:rsidR="006211A3" w:rsidRPr="008B6D7A" w:rsidRDefault="006211A3" w:rsidP="008B6D7A">
      <w:pPr>
        <w:spacing w:line="360" w:lineRule="auto"/>
        <w:rPr>
          <w:moveTo w:id="127" w:author="Ian Brennan" w:date="2023-04-12T15:36:00Z"/>
          <w:rFonts w:ascii="CMU Serif Roman" w:eastAsia="CMU Serif Roman" w:hAnsi="CMU Serif Roman" w:cs="CMU Serif Roman"/>
          <w:i/>
          <w:sz w:val="24"/>
          <w:szCs w:val="24"/>
        </w:rPr>
      </w:pPr>
    </w:p>
    <w:p w14:paraId="17EA5EBD" w14:textId="77777777" w:rsidR="006211A3" w:rsidRPr="008B6D7A" w:rsidRDefault="00000000" w:rsidP="008B6D7A">
      <w:pPr>
        <w:spacing w:line="360" w:lineRule="auto"/>
        <w:rPr>
          <w:moveTo w:id="128" w:author="Ian Brennan" w:date="2023-04-12T15:36:00Z"/>
          <w:rFonts w:ascii="CMU Serif Roman" w:eastAsia="CMU Serif Roman" w:hAnsi="CMU Serif Roman" w:cs="CMU Serif Roman"/>
          <w:i/>
          <w:sz w:val="24"/>
          <w:szCs w:val="24"/>
        </w:rPr>
      </w:pPr>
      <w:moveTo w:id="129" w:author="Ian Brennan" w:date="2023-04-12T15:36:00Z">
        <w:r w:rsidRPr="008B6D7A">
          <w:rPr>
            <w:rFonts w:ascii="CMU Serif Roman" w:eastAsia="CMU Serif Roman" w:hAnsi="CMU Serif Roman" w:cs="CMU Serif Roman"/>
            <w:i/>
            <w:sz w:val="24"/>
            <w:szCs w:val="24"/>
          </w:rPr>
          <w:t>Acknowledgments</w:t>
        </w:r>
      </w:moveTo>
    </w:p>
    <w:p w14:paraId="09CF14F0" w14:textId="77777777" w:rsidR="00EE3A9A" w:rsidRPr="008B6D7A" w:rsidRDefault="00000000">
      <w:pPr>
        <w:spacing w:line="360" w:lineRule="auto"/>
        <w:ind w:left="720" w:hanging="720"/>
        <w:rPr>
          <w:moveFrom w:id="130" w:author="Ian Brennan" w:date="2023-04-12T15:36:00Z"/>
          <w:rFonts w:ascii="CMU Serif Roman" w:hAnsi="CMU Serif Roman"/>
          <w:color w:val="222222"/>
          <w:sz w:val="24"/>
          <w:highlight w:val="white"/>
          <w:rPrChange w:id="131" w:author="Ian Brennan" w:date="2023-04-12T15:36:00Z">
            <w:rPr>
              <w:moveFrom w:id="132" w:author="Ian Brennan" w:date="2023-04-12T15:36:00Z"/>
              <w:rFonts w:ascii="CMU Serif Roman" w:hAnsi="CMU Serif Roman"/>
              <w:sz w:val="24"/>
            </w:rPr>
          </w:rPrChange>
        </w:rPr>
        <w:pPrChange w:id="133" w:author="Ian Brennan" w:date="2023-04-12T15:36:00Z">
          <w:pPr>
            <w:spacing w:line="360" w:lineRule="auto"/>
          </w:pPr>
        </w:pPrChange>
      </w:pPr>
      <w:moveTo w:id="134" w:author="Ian Brennan" w:date="2023-04-12T15:36:00Z">
        <w:r w:rsidRPr="008B6D7A">
          <w:rPr>
            <w:rFonts w:ascii="CMU Serif Roman" w:eastAsia="CMU Serif Roman" w:hAnsi="CMU Serif Roman" w:cs="CMU Serif Roman"/>
            <w:sz w:val="24"/>
            <w:szCs w:val="24"/>
          </w:rPr>
          <w:lastRenderedPageBreak/>
          <w:t xml:space="preserve">Thank you </w:t>
        </w:r>
        <w:r w:rsidR="006A3D19">
          <w:rPr>
            <w:rFonts w:ascii="CMU Serif Roman" w:eastAsia="CMU Serif Roman" w:hAnsi="CMU Serif Roman" w:cs="CMU Serif Roman"/>
            <w:sz w:val="24"/>
            <w:szCs w:val="24"/>
          </w:rPr>
          <w:t>to colleagues and staff at</w:t>
        </w:r>
        <w:r w:rsidRPr="008B6D7A">
          <w:rPr>
            <w:rFonts w:ascii="CMU Serif Roman" w:eastAsia="CMU Serif Roman" w:hAnsi="CMU Serif Roman" w:cs="CMU Serif Roman"/>
            <w:sz w:val="24"/>
            <w:szCs w:val="24"/>
          </w:rPr>
          <w:t xml:space="preserve"> Australian museums</w:t>
        </w:r>
        <w:r w:rsidR="006A3D19">
          <w:rPr>
            <w:rFonts w:ascii="CMU Serif Roman" w:eastAsia="CMU Serif Roman" w:hAnsi="CMU Serif Roman" w:cs="CMU Serif Roman"/>
            <w:sz w:val="24"/>
            <w:szCs w:val="24"/>
          </w:rPr>
          <w:t xml:space="preserve"> and </w:t>
        </w:r>
        <w:r w:rsidR="00A12C50">
          <w:rPr>
            <w:rFonts w:ascii="CMU Serif Roman" w:eastAsia="CMU Serif Roman" w:hAnsi="CMU Serif Roman" w:cs="CMU Serif Roman"/>
            <w:sz w:val="24"/>
            <w:szCs w:val="24"/>
          </w:rPr>
          <w:t xml:space="preserve">more generally </w:t>
        </w:r>
        <w:r w:rsidR="006A3D19">
          <w:rPr>
            <w:rFonts w:ascii="CMU Serif Roman" w:eastAsia="CMU Serif Roman" w:hAnsi="CMU Serif Roman" w:cs="CMU Serif Roman"/>
            <w:sz w:val="24"/>
            <w:szCs w:val="24"/>
          </w:rPr>
          <w:t>across Australia</w:t>
        </w:r>
        <w:r w:rsidR="0023457C">
          <w:rPr>
            <w:rFonts w:ascii="CMU Serif Roman" w:eastAsia="CMU Serif Roman" w:hAnsi="CMU Serif Roman" w:cs="CMU Serif Roman"/>
            <w:sz w:val="24"/>
            <w:szCs w:val="24"/>
          </w:rPr>
          <w:t xml:space="preserve"> </w:t>
        </w:r>
        <w:r w:rsidR="0086701E">
          <w:rPr>
            <w:rFonts w:ascii="CMU Serif Roman" w:eastAsia="CMU Serif Roman" w:hAnsi="CMU Serif Roman" w:cs="CMU Serif Roman"/>
            <w:sz w:val="24"/>
            <w:szCs w:val="24"/>
          </w:rPr>
          <w:t xml:space="preserve">for </w:t>
        </w:r>
        <w:r w:rsidR="006A3D19">
          <w:rPr>
            <w:rFonts w:ascii="CMU Serif Roman" w:eastAsia="CMU Serif Roman" w:hAnsi="CMU Serif Roman" w:cs="CMU Serif Roman"/>
            <w:sz w:val="24"/>
            <w:szCs w:val="24"/>
          </w:rPr>
          <w:t>generously donating</w:t>
        </w:r>
        <w:r w:rsidRPr="008B6D7A">
          <w:rPr>
            <w:rFonts w:ascii="CMU Serif Roman" w:eastAsia="CMU Serif Roman" w:hAnsi="CMU Serif Roman" w:cs="CMU Serif Roman"/>
            <w:sz w:val="24"/>
            <w:szCs w:val="24"/>
          </w:rPr>
          <w:t xml:space="preserve"> tissues and locality information</w:t>
        </w:r>
      </w:moveTo>
      <w:moveToRangeEnd w:id="114"/>
      <w:ins w:id="135" w:author="Ian Brennan" w:date="2023-04-12T15:36:00Z">
        <w:r w:rsidR="00AC0014">
          <w:rPr>
            <w:rFonts w:ascii="CMU Serif Roman" w:eastAsia="CMU Serif Roman" w:hAnsi="CMU Serif Roman" w:cs="CMU Serif Roman"/>
            <w:sz w:val="24"/>
            <w:szCs w:val="24"/>
          </w:rPr>
          <w:t xml:space="preserve"> for many frogs</w:t>
        </w:r>
        <w:r w:rsidR="0086701E">
          <w:rPr>
            <w:rFonts w:ascii="CMU Serif Roman" w:eastAsia="CMU Serif Roman" w:hAnsi="CMU Serif Roman" w:cs="CMU Serif Roman"/>
            <w:sz w:val="24"/>
            <w:szCs w:val="24"/>
          </w:rPr>
          <w:t>.</w:t>
        </w:r>
      </w:ins>
      <w:moveFromRangeStart w:id="136" w:author="Ian Brennan" w:date="2023-04-12T15:36:00Z" w:name="move132206187"/>
    </w:p>
    <w:p w14:paraId="381FADC6" w14:textId="77777777" w:rsidR="008507FB" w:rsidRDefault="009B2946" w:rsidP="008B6D7A">
      <w:pPr>
        <w:spacing w:line="360" w:lineRule="auto"/>
        <w:rPr>
          <w:del w:id="137" w:author="Ian Brennan" w:date="2023-04-12T15:36:00Z"/>
          <w:rFonts w:ascii="CMU Serif Roman" w:eastAsia="CMU Serif Roman" w:hAnsi="CMU Serif Roman" w:cs="CMU Serif Roman"/>
          <w:i/>
          <w:sz w:val="24"/>
          <w:szCs w:val="24"/>
        </w:rPr>
      </w:pPr>
      <w:moveFrom w:id="138" w:author="Ian Brennan" w:date="2023-04-12T15:36:00Z">
        <w:r w:rsidRPr="008B6D7A">
          <w:rPr>
            <w:rFonts w:ascii="CMU Serif Roman" w:eastAsia="CMU Serif Roman" w:hAnsi="CMU Serif Roman" w:cs="CMU Serif Roman"/>
            <w:sz w:val="24"/>
            <w:szCs w:val="24"/>
          </w:rPr>
          <w:t xml:space="preserve">Figure 2. Time-calibrated frog phylogeny highlights the </w:t>
        </w:r>
        <w:r>
          <w:rPr>
            <w:rFonts w:ascii="CMU Serif Roman" w:eastAsia="CMU Serif Roman" w:hAnsi="CMU Serif Roman" w:cs="CMU Serif Roman"/>
            <w:sz w:val="24"/>
            <w:szCs w:val="24"/>
          </w:rPr>
          <w:t xml:space="preserve">varied origins and staggered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phyllomedusid hylids in South America, and (dark blue)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GPlates and input files modified from Landis (2017). Partial fan phylogeny was plotted using </w:t>
        </w:r>
        <w:r w:rsidRPr="008B6D7A">
          <w:rPr>
            <w:rFonts w:ascii="CMU Serif Roman" w:eastAsia="CMU Serif Roman" w:hAnsi="CMU Serif Roman" w:cs="CMU Serif Roman"/>
            <w:i/>
            <w:sz w:val="24"/>
            <w:szCs w:val="24"/>
          </w:rPr>
          <w:t>phytools</w:t>
        </w:r>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r w:rsidRPr="008B6D7A">
          <w:rPr>
            <w:rFonts w:ascii="CMU Serif Roman" w:eastAsia="CMU Serif Roman" w:hAnsi="CMU Serif Roman" w:cs="CMU Serif Roman"/>
            <w:i/>
            <w:sz w:val="24"/>
            <w:szCs w:val="24"/>
          </w:rPr>
          <w:t xml:space="preserve">Cophixalus infacetus, Austrochaperina robusta, Litoria fallax, Litoria dahlii, Litoria xanthomera, Myobatrachus gouldii, Spicospina flammocaerulea, Taudactylus acutirostris, </w:t>
        </w:r>
      </w:moveFrom>
      <w:moveFromRangeEnd w:id="136"/>
      <w:del w:id="139" w:author="Ian Brennan" w:date="2023-04-12T15:36:00Z">
        <w:r w:rsidR="008507FB" w:rsidRPr="008B6D7A">
          <w:rPr>
            <w:rFonts w:ascii="CMU Serif Roman" w:eastAsia="CMU Serif Roman" w:hAnsi="CMU Serif Roman" w:cs="CMU Serif Roman"/>
            <w:i/>
            <w:sz w:val="24"/>
            <w:szCs w:val="24"/>
          </w:rPr>
          <w:delText>Notaden bennettii, Mixophyes balbus.</w:delText>
        </w:r>
      </w:del>
    </w:p>
    <w:p w14:paraId="325A51BB" w14:textId="77777777" w:rsidR="008507FB" w:rsidRDefault="008507FB" w:rsidP="008B6D7A">
      <w:pPr>
        <w:spacing w:line="360" w:lineRule="auto"/>
        <w:rPr>
          <w:del w:id="140" w:author="Ian Brennan" w:date="2023-04-12T15:36:00Z"/>
          <w:rFonts w:ascii="CMU Serif Roman" w:eastAsia="CMU Serif Roman" w:hAnsi="CMU Serif Roman" w:cs="CMU Serif Roman"/>
          <w:i/>
          <w:sz w:val="24"/>
          <w:szCs w:val="24"/>
        </w:rPr>
      </w:pPr>
    </w:p>
    <w:p w14:paraId="30DF6D93" w14:textId="77777777" w:rsidR="006211A3" w:rsidRPr="008B6D7A" w:rsidRDefault="008507FB" w:rsidP="008B6D7A">
      <w:pPr>
        <w:spacing w:line="360" w:lineRule="auto"/>
        <w:rPr>
          <w:moveFrom w:id="141" w:author="Ian Brennan" w:date="2023-04-12T15:36:00Z"/>
          <w:rFonts w:ascii="CMU Serif Roman" w:eastAsia="CMU Serif Roman" w:hAnsi="CMU Serif Roman" w:cs="CMU Serif Roman"/>
          <w:sz w:val="24"/>
          <w:szCs w:val="24"/>
        </w:rPr>
      </w:pPr>
      <w:moveFromRangeStart w:id="142" w:author="Ian Brennan" w:date="2023-04-12T15:36:00Z" w:name="move132206185"/>
      <w:moveFrom w:id="143" w:author="Ian Brennan" w:date="2023-04-12T15:36:00Z">
        <w:r>
          <w:rPr>
            <w:rFonts w:ascii="CMU Serif Roman" w:eastAsia="CMU Serif Roman" w:hAnsi="CMU Serif Roman" w:cs="CMU Serif Roman"/>
            <w:i/>
            <w:sz w:val="24"/>
            <w:szCs w:val="24"/>
          </w:rPr>
          <w:t>Conc</w:t>
        </w:r>
        <w:r w:rsidRPr="008B6D7A">
          <w:rPr>
            <w:rFonts w:ascii="CMU Serif Roman" w:eastAsia="CMU Serif Roman" w:hAnsi="CMU Serif Roman" w:cs="CMU Serif Roman"/>
            <w:i/>
            <w:sz w:val="24"/>
            <w:szCs w:val="24"/>
          </w:rPr>
          <w:t>lusion</w:t>
        </w:r>
      </w:moveFrom>
    </w:p>
    <w:p w14:paraId="1202E3AA" w14:textId="77777777" w:rsidR="006211A3" w:rsidRPr="008B6D7A" w:rsidRDefault="00000000" w:rsidP="008B6D7A">
      <w:pPr>
        <w:spacing w:line="360" w:lineRule="auto"/>
        <w:rPr>
          <w:moveFrom w:id="144" w:author="Ian Brennan" w:date="2023-04-12T15:36:00Z"/>
          <w:rFonts w:ascii="CMU Serif Roman" w:eastAsia="CMU Serif Roman" w:hAnsi="CMU Serif Roman" w:cs="CMU Serif Roman"/>
          <w:sz w:val="24"/>
          <w:szCs w:val="24"/>
        </w:rPr>
      </w:pPr>
      <w:moveFrom w:id="145" w:author="Ian Brennan" w:date="2023-04-12T15:36:00Z">
        <w:r w:rsidRPr="008B6D7A">
          <w:rPr>
            <w:rFonts w:ascii="CMU Serif Roman" w:eastAsia="CMU Serif Roman" w:hAnsi="CMU Serif Roman" w:cs="CMU Serif Roman"/>
            <w:sz w:val="24"/>
            <w:szCs w:val="24"/>
          </w:rPr>
          <w:tab/>
          <w:t xml:space="preserve">Australian frogs offer important insights into colonization, persistence, and diversification of a major continental group through deep time. The varied species richness, timing of diversification, and ecomorphological diversity among replicate radiations provides evidence of the processes dictating the accumulation of biodiversity. Beyond the temperate and tropical forests of the east and north coast, the Australian continent is an open country of habitat scarcely welcoming to frogs. Despite this, anurans have a long history in Australia and have diversified into an amazing array of forms, colors, and lifestyles. This success is potentially the result of the stratified temporal arrival of the three main frog clades and possibly exaggerated by their ecological differences. </w:t>
        </w:r>
      </w:moveFrom>
      <w:moveFromRangeEnd w:id="142"/>
      <w:del w:id="146" w:author="Ian Brennan" w:date="2023-04-12T15:36:00Z">
        <w:r w:rsidRPr="008B6D7A">
          <w:rPr>
            <w:rFonts w:ascii="CMU Serif Roman" w:eastAsia="CMU Serif Roman" w:hAnsi="CMU Serif Roman" w:cs="CMU Serif Roman"/>
            <w:sz w:val="24"/>
            <w:szCs w:val="24"/>
          </w:rPr>
          <w:delText>Our phylogenetic framework provides a foundation for</w:delText>
        </w:r>
      </w:del>
      <w:moveFromRangeStart w:id="147" w:author="Ian Brennan" w:date="2023-04-12T15:36:00Z" w:name="move132206186"/>
      <w:moveFrom w:id="148" w:author="Ian Brennan" w:date="2023-04-12T15:36:00Z">
        <w:r w:rsidR="00291FC3">
          <w:rPr>
            <w:rFonts w:ascii="CMU Serif Roman" w:eastAsia="CMU Serif Roman" w:hAnsi="CMU Serif Roman" w:cs="CMU Serif Roman"/>
            <w:sz w:val="24"/>
            <w:szCs w:val="24"/>
          </w:rPr>
          <w:t xml:space="preserve"> </w:t>
        </w:r>
        <w:r w:rsidR="00AD3BA4">
          <w:rPr>
            <w:rFonts w:ascii="CMU Serif Roman" w:eastAsia="CMU Serif Roman" w:hAnsi="CMU Serif Roman" w:cs="CMU Serif Roman"/>
            <w:sz w:val="24"/>
            <w:szCs w:val="24"/>
          </w:rPr>
          <w:t>examining</w:t>
        </w:r>
        <w:r w:rsidRPr="008B6D7A">
          <w:rPr>
            <w:rFonts w:ascii="CMU Serif Roman" w:eastAsia="CMU Serif Roman" w:hAnsi="CMU Serif Roman" w:cs="CMU Serif Roman"/>
            <w:sz w:val="24"/>
            <w:szCs w:val="24"/>
          </w:rPr>
          <w:t xml:space="preserve"> how temporal changes to climate, habitat, and niche space have influenced the diversification of one of Australia’s richest and most unique vertebrate faunas. </w:t>
        </w:r>
      </w:moveFrom>
    </w:p>
    <w:p w14:paraId="13E4BE9C" w14:textId="77777777" w:rsidR="006211A3" w:rsidRPr="008B6D7A" w:rsidRDefault="006211A3" w:rsidP="008B6D7A">
      <w:pPr>
        <w:spacing w:line="360" w:lineRule="auto"/>
        <w:rPr>
          <w:moveFrom w:id="149" w:author="Ian Brennan" w:date="2023-04-12T15:36:00Z"/>
          <w:rFonts w:ascii="CMU Serif Roman" w:eastAsia="CMU Serif Roman" w:hAnsi="CMU Serif Roman" w:cs="CMU Serif Roman"/>
          <w:sz w:val="24"/>
          <w:szCs w:val="24"/>
        </w:rPr>
      </w:pPr>
    </w:p>
    <w:p w14:paraId="497135F2" w14:textId="77777777" w:rsidR="006211A3" w:rsidRPr="008B6D7A" w:rsidRDefault="00000000" w:rsidP="008B6D7A">
      <w:pPr>
        <w:spacing w:line="360" w:lineRule="auto"/>
        <w:rPr>
          <w:moveFrom w:id="150" w:author="Ian Brennan" w:date="2023-04-12T15:36:00Z"/>
          <w:rFonts w:ascii="CMU Serif Roman" w:eastAsia="CMU Serif Roman" w:hAnsi="CMU Serif Roman" w:cs="CMU Serif Roman"/>
          <w:i/>
          <w:sz w:val="24"/>
          <w:szCs w:val="24"/>
        </w:rPr>
      </w:pPr>
      <w:moveFrom w:id="151" w:author="Ian Brennan" w:date="2023-04-12T15:36:00Z">
        <w:r w:rsidRPr="008B6D7A">
          <w:rPr>
            <w:rFonts w:ascii="CMU Serif Roman" w:eastAsia="CMU Serif Roman" w:hAnsi="CMU Serif Roman" w:cs="CMU Serif Roman"/>
            <w:i/>
            <w:sz w:val="24"/>
            <w:szCs w:val="24"/>
          </w:rPr>
          <w:t>Data Accessibility</w:t>
        </w:r>
      </w:moveFrom>
    </w:p>
    <w:p w14:paraId="172F6580" w14:textId="77777777" w:rsidR="0086701E" w:rsidRDefault="00000000" w:rsidP="0086701E">
      <w:pPr>
        <w:spacing w:line="360" w:lineRule="auto"/>
        <w:ind w:firstLine="720"/>
        <w:rPr>
          <w:moveFrom w:id="152" w:author="Ian Brennan" w:date="2023-04-12T15:36:00Z"/>
          <w:rFonts w:ascii="CMU Serif Roman" w:hAnsi="CMU Serif Roman" w:cs="CMU Serif Roman"/>
          <w:sz w:val="24"/>
          <w:szCs w:val="24"/>
        </w:rPr>
      </w:pPr>
      <w:moveFrom w:id="153" w:author="Ian Brennan" w:date="2023-04-12T15:36:00Z">
        <w:r w:rsidRPr="008B6D7A">
          <w:rPr>
            <w:rFonts w:ascii="CMU Serif Roman" w:eastAsia="CMU Serif Roman" w:hAnsi="CMU Serif Roman" w:cs="CMU Serif Roman"/>
            <w:sz w:val="24"/>
            <w:szCs w:val="24"/>
          </w:rPr>
          <w:t>Sequence alignments, analysis control files, and phylogenetic trees can be downloaded from Dryad</w:t>
        </w:r>
        <w:r w:rsidR="005A7EBB">
          <w:rPr>
            <w:rFonts w:ascii="CMU Serif Roman" w:eastAsia="CMU Serif Roman" w:hAnsi="CMU Serif Roman" w:cs="CMU Serif Roman"/>
            <w:sz w:val="24"/>
            <w:szCs w:val="24"/>
          </w:rPr>
          <w:t xml:space="preserve"> </w:t>
        </w:r>
        <w:r w:rsidR="005A7EBB" w:rsidRPr="005A7EBB">
          <w:rPr>
            <w:rFonts w:ascii="CMU Serif Roman" w:eastAsia="CMU Serif Roman" w:hAnsi="CMU Serif Roman" w:cs="CMU Serif Roman"/>
            <w:sz w:val="24"/>
            <w:szCs w:val="24"/>
          </w:rPr>
          <w:t>(</w:t>
        </w:r>
        <w:r w:rsidR="005A7EBB" w:rsidRPr="005A7EBB">
          <w:rPr>
            <w:rFonts w:ascii="CMU Serif Roman" w:hAnsi="CMU Serif Roman" w:cs="CMU Serif Roman"/>
            <w:color w:val="222222"/>
            <w:sz w:val="24"/>
            <w:szCs w:val="24"/>
            <w:shd w:val="clear" w:color="auto" w:fill="FFFFFF"/>
          </w:rPr>
          <w:t>doi:10.5061/dryad.zpc866tcj)</w:t>
        </w:r>
        <w:r w:rsidR="005A7EBB">
          <w:rPr>
            <w:rFonts w:ascii="CMU Serif Roman" w:hAnsi="CMU Serif Roman" w:cs="CMU Serif Roman"/>
            <w:color w:val="222222"/>
            <w:sz w:val="24"/>
            <w:szCs w:val="24"/>
            <w:shd w:val="clear" w:color="auto" w:fill="FFFFFF"/>
          </w:rPr>
          <w:t xml:space="preserve"> and GitHub (</w:t>
        </w:r>
        <w:r w:rsidR="005A7EBB" w:rsidRPr="00691BEF">
          <w:rPr>
            <w:rFonts w:ascii="CMU Serif Roman" w:eastAsia="CMU Serif Roman" w:hAnsi="CMU Serif Roman" w:cs="CMU Serif Roman"/>
            <w:sz w:val="24"/>
            <w:szCs w:val="24"/>
          </w:rPr>
          <w:t>https://github.com/IanGBrennan/Crown_Frogs</w:t>
        </w:r>
        <w:r w:rsidR="005A7EBB">
          <w:rPr>
            <w:rFonts w:ascii="CMU Serif Roman" w:eastAsia="CMU Serif Roman" w:hAnsi="CMU Serif Roman" w:cs="CMU Serif Roman"/>
            <w:sz w:val="24"/>
            <w:szCs w:val="24"/>
          </w:rPr>
          <w:t>)</w:t>
        </w:r>
        <w:r w:rsidR="005A7EBB">
          <w:rPr>
            <w:rFonts w:ascii="CMU Serif Roman" w:hAnsi="CMU Serif Roman" w:cs="CMU Serif Roman"/>
            <w:color w:val="222222"/>
            <w:sz w:val="24"/>
            <w:szCs w:val="24"/>
            <w:shd w:val="clear" w:color="auto" w:fill="FFFFFF"/>
          </w:rPr>
          <w:t xml:space="preserve">. We also provide a temporary link to these files suitable for peer review: </w:t>
        </w:r>
        <w:r>
          <w:fldChar w:fldCharType="begin"/>
        </w:r>
        <w:r>
          <w:instrText>HYPERLINK "https://datadryad.org/stash/share/gZnvJUP7Ow7xlQjrJr3Z9IYlMWqshquiWGGahkNRji4"</w:instrText>
        </w:r>
      </w:moveFrom>
      <w:del w:id="154" w:author="Ian Brennan" w:date="2023-04-12T15:36:00Z"/>
      <w:moveFrom w:id="155" w:author="Ian Brennan" w:date="2023-04-12T15:36:00Z">
        <w:r>
          <w:fldChar w:fldCharType="separate"/>
        </w:r>
        <w:r w:rsidR="005A7EBB" w:rsidRPr="00575DBE">
          <w:rPr>
            <w:rStyle w:val="Hyperlink"/>
            <w:rFonts w:ascii="CMU Serif Roman" w:hAnsi="CMU Serif Roman" w:cs="CMU Serif Roman"/>
            <w:shd w:val="clear" w:color="auto" w:fill="FFFFFF"/>
          </w:rPr>
          <w:t>https://datadryad.org/stash/share/gZnvJUP7Ow7xlQjrJr3Z9IYlMWqshquiWGGahkNRji4</w:t>
        </w:r>
        <w:r>
          <w:rPr>
            <w:rStyle w:val="Hyperlink"/>
            <w:rFonts w:ascii="CMU Serif Roman" w:hAnsi="CMU Serif Roman" w:cs="CMU Serif Roman"/>
            <w:shd w:val="clear" w:color="auto" w:fill="FFFFFF"/>
          </w:rPr>
          <w:fldChar w:fldCharType="end"/>
        </w:r>
        <w:r w:rsidR="0086701E">
          <w:rPr>
            <w:rFonts w:ascii="CMU Serif Roman" w:hAnsi="CMU Serif Roman" w:cs="CMU Serif Roman"/>
            <w:sz w:val="24"/>
            <w:szCs w:val="24"/>
          </w:rPr>
          <w:br/>
        </w:r>
      </w:moveFrom>
    </w:p>
    <w:p w14:paraId="10559826" w14:textId="77777777" w:rsidR="00B15F97" w:rsidRDefault="00B15F97" w:rsidP="0086701E">
      <w:pPr>
        <w:spacing w:line="360" w:lineRule="auto"/>
        <w:rPr>
          <w:moveFrom w:id="156" w:author="Ian Brennan" w:date="2023-04-12T15:36:00Z"/>
          <w:rFonts w:ascii="CMU Serif Roman" w:eastAsia="CMU Serif Roman" w:hAnsi="CMU Serif Roman" w:cs="CMU Serif Roman"/>
          <w:sz w:val="24"/>
          <w:szCs w:val="24"/>
        </w:rPr>
      </w:pPr>
      <w:moveFrom w:id="157" w:author="Ian Brennan" w:date="2023-04-12T15:36:00Z">
        <w:r>
          <w:rPr>
            <w:rFonts w:ascii="CMU Serif Roman" w:eastAsia="CMU Serif Roman" w:hAnsi="CMU Serif Roman" w:cs="CMU Serif Roman"/>
            <w:i/>
            <w:iCs/>
            <w:sz w:val="24"/>
            <w:szCs w:val="24"/>
          </w:rPr>
          <w:t>Conflicts of Interest</w:t>
        </w:r>
      </w:moveFrom>
    </w:p>
    <w:p w14:paraId="3EBAA992" w14:textId="77777777" w:rsidR="00B15F97" w:rsidRPr="00B15F97" w:rsidRDefault="00B15F97" w:rsidP="008B6D7A">
      <w:pPr>
        <w:spacing w:line="360" w:lineRule="auto"/>
        <w:rPr>
          <w:moveFrom w:id="158" w:author="Ian Brennan" w:date="2023-04-12T15:36:00Z"/>
          <w:rFonts w:ascii="CMU Serif Roman" w:eastAsia="CMU Serif Roman" w:hAnsi="CMU Serif Roman" w:cs="CMU Serif Roman"/>
          <w:sz w:val="24"/>
          <w:szCs w:val="24"/>
        </w:rPr>
      </w:pPr>
      <w:moveFrom w:id="159" w:author="Ian Brennan" w:date="2023-04-12T15:36:00Z">
        <w:r>
          <w:rPr>
            <w:rFonts w:ascii="CMU Serif Roman" w:eastAsia="CMU Serif Roman" w:hAnsi="CMU Serif Roman" w:cs="CMU Serif Roman"/>
            <w:sz w:val="24"/>
            <w:szCs w:val="24"/>
          </w:rPr>
          <w:tab/>
          <w:t>The authors recognize no conflicts of interest, either direct or indirect, that might bias the conclusions, implications, or opinions stated in this work.</w:t>
        </w:r>
      </w:moveFrom>
    </w:p>
    <w:p w14:paraId="1A080F9F" w14:textId="77777777" w:rsidR="006211A3" w:rsidRPr="008B6D7A" w:rsidRDefault="006211A3" w:rsidP="008B6D7A">
      <w:pPr>
        <w:spacing w:line="360" w:lineRule="auto"/>
        <w:rPr>
          <w:moveFrom w:id="160" w:author="Ian Brennan" w:date="2023-04-12T15:36:00Z"/>
          <w:rFonts w:ascii="CMU Serif Roman" w:eastAsia="CMU Serif Roman" w:hAnsi="CMU Serif Roman" w:cs="CMU Serif Roman"/>
          <w:i/>
          <w:sz w:val="24"/>
          <w:szCs w:val="24"/>
        </w:rPr>
      </w:pPr>
    </w:p>
    <w:p w14:paraId="424C0879" w14:textId="77777777" w:rsidR="006211A3" w:rsidRPr="008B6D7A" w:rsidRDefault="00000000" w:rsidP="008B6D7A">
      <w:pPr>
        <w:spacing w:line="360" w:lineRule="auto"/>
        <w:rPr>
          <w:moveFrom w:id="161" w:author="Ian Brennan" w:date="2023-04-12T15:36:00Z"/>
          <w:rFonts w:ascii="CMU Serif Roman" w:eastAsia="CMU Serif Roman" w:hAnsi="CMU Serif Roman" w:cs="CMU Serif Roman"/>
          <w:i/>
          <w:sz w:val="24"/>
          <w:szCs w:val="24"/>
        </w:rPr>
      </w:pPr>
      <w:moveFrom w:id="162" w:author="Ian Brennan" w:date="2023-04-12T15:36:00Z">
        <w:r w:rsidRPr="008B6D7A">
          <w:rPr>
            <w:rFonts w:ascii="CMU Serif Roman" w:eastAsia="CMU Serif Roman" w:hAnsi="CMU Serif Roman" w:cs="CMU Serif Roman"/>
            <w:i/>
            <w:sz w:val="24"/>
            <w:szCs w:val="24"/>
          </w:rPr>
          <w:t>Acknowledgments</w:t>
        </w:r>
      </w:moveFrom>
    </w:p>
    <w:p w14:paraId="000AF24D" w14:textId="3800A6FF" w:rsidR="006211A3" w:rsidRPr="008B6D7A" w:rsidRDefault="00000000" w:rsidP="00B15F97">
      <w:pPr>
        <w:spacing w:line="360" w:lineRule="auto"/>
        <w:ind w:firstLine="720"/>
        <w:rPr>
          <w:rFonts w:ascii="CMU Serif Roman" w:eastAsia="CMU Serif Roman" w:hAnsi="CMU Serif Roman" w:cs="CMU Serif Roman"/>
          <w:sz w:val="24"/>
          <w:szCs w:val="24"/>
        </w:rPr>
      </w:pPr>
      <w:moveFrom w:id="163" w:author="Ian Brennan" w:date="2023-04-12T15:36:00Z">
        <w:r w:rsidRPr="008B6D7A">
          <w:rPr>
            <w:rFonts w:ascii="CMU Serif Roman" w:eastAsia="CMU Serif Roman" w:hAnsi="CMU Serif Roman" w:cs="CMU Serif Roman"/>
            <w:sz w:val="24"/>
            <w:szCs w:val="24"/>
          </w:rPr>
          <w:t xml:space="preserve">Thank you </w:t>
        </w:r>
        <w:r w:rsidR="006A3D19">
          <w:rPr>
            <w:rFonts w:ascii="CMU Serif Roman" w:eastAsia="CMU Serif Roman" w:hAnsi="CMU Serif Roman" w:cs="CMU Serif Roman"/>
            <w:sz w:val="24"/>
            <w:szCs w:val="24"/>
          </w:rPr>
          <w:t>to colleagues and staff at</w:t>
        </w:r>
        <w:r w:rsidRPr="008B6D7A">
          <w:rPr>
            <w:rFonts w:ascii="CMU Serif Roman" w:eastAsia="CMU Serif Roman" w:hAnsi="CMU Serif Roman" w:cs="CMU Serif Roman"/>
            <w:sz w:val="24"/>
            <w:szCs w:val="24"/>
          </w:rPr>
          <w:t xml:space="preserve"> Australian museums</w:t>
        </w:r>
        <w:r w:rsidR="006A3D19">
          <w:rPr>
            <w:rFonts w:ascii="CMU Serif Roman" w:eastAsia="CMU Serif Roman" w:hAnsi="CMU Serif Roman" w:cs="CMU Serif Roman"/>
            <w:sz w:val="24"/>
            <w:szCs w:val="24"/>
          </w:rPr>
          <w:t xml:space="preserve"> and </w:t>
        </w:r>
        <w:r w:rsidR="00A12C50">
          <w:rPr>
            <w:rFonts w:ascii="CMU Serif Roman" w:eastAsia="CMU Serif Roman" w:hAnsi="CMU Serif Roman" w:cs="CMU Serif Roman"/>
            <w:sz w:val="24"/>
            <w:szCs w:val="24"/>
          </w:rPr>
          <w:t xml:space="preserve">more generally </w:t>
        </w:r>
        <w:r w:rsidR="006A3D19">
          <w:rPr>
            <w:rFonts w:ascii="CMU Serif Roman" w:eastAsia="CMU Serif Roman" w:hAnsi="CMU Serif Roman" w:cs="CMU Serif Roman"/>
            <w:sz w:val="24"/>
            <w:szCs w:val="24"/>
          </w:rPr>
          <w:t>across Australia</w:t>
        </w:r>
        <w:r w:rsidR="0023457C">
          <w:rPr>
            <w:rFonts w:ascii="CMU Serif Roman" w:eastAsia="CMU Serif Roman" w:hAnsi="CMU Serif Roman" w:cs="CMU Serif Roman"/>
            <w:sz w:val="24"/>
            <w:szCs w:val="24"/>
          </w:rPr>
          <w:t xml:space="preserve"> </w:t>
        </w:r>
        <w:r w:rsidR="0086701E">
          <w:rPr>
            <w:rFonts w:ascii="CMU Serif Roman" w:eastAsia="CMU Serif Roman" w:hAnsi="CMU Serif Roman" w:cs="CMU Serif Roman"/>
            <w:sz w:val="24"/>
            <w:szCs w:val="24"/>
          </w:rPr>
          <w:t xml:space="preserve">for </w:t>
        </w:r>
        <w:r w:rsidR="006A3D19">
          <w:rPr>
            <w:rFonts w:ascii="CMU Serif Roman" w:eastAsia="CMU Serif Roman" w:hAnsi="CMU Serif Roman" w:cs="CMU Serif Roman"/>
            <w:sz w:val="24"/>
            <w:szCs w:val="24"/>
          </w:rPr>
          <w:t>generously donating</w:t>
        </w:r>
        <w:r w:rsidRPr="008B6D7A">
          <w:rPr>
            <w:rFonts w:ascii="CMU Serif Roman" w:eastAsia="CMU Serif Roman" w:hAnsi="CMU Serif Roman" w:cs="CMU Serif Roman"/>
            <w:sz w:val="24"/>
            <w:szCs w:val="24"/>
          </w:rPr>
          <w:t xml:space="preserve"> tissues and locality information</w:t>
        </w:r>
      </w:moveFrom>
      <w:moveFromRangeEnd w:id="147"/>
      <w:del w:id="164" w:author="Ian Brennan" w:date="2023-04-12T15:36:00Z">
        <w:r w:rsidR="0086701E">
          <w:rPr>
            <w:rFonts w:ascii="CMU Serif Roman" w:eastAsia="CMU Serif Roman" w:hAnsi="CMU Serif Roman" w:cs="CMU Serif Roman"/>
            <w:sz w:val="24"/>
            <w:szCs w:val="24"/>
          </w:rPr>
          <w:delText>.</w:delText>
        </w:r>
      </w:del>
      <w:r w:rsidR="0086701E">
        <w:rPr>
          <w:rFonts w:ascii="CMU Serif Roman" w:eastAsia="CMU Serif Roman" w:hAnsi="CMU Serif Roman" w:cs="CMU Serif Roman"/>
          <w:sz w:val="24"/>
          <w:szCs w:val="24"/>
        </w:rPr>
        <w:t xml:space="preserve"> We also thank</w:t>
      </w:r>
      <w:r w:rsidR="0023457C">
        <w:rPr>
          <w:rFonts w:ascii="CMU Serif Roman" w:eastAsia="CMU Serif Roman" w:hAnsi="CMU Serif Roman" w:cs="CMU Serif Roman"/>
          <w:sz w:val="24"/>
          <w:szCs w:val="24"/>
        </w:rPr>
        <w:t xml:space="preserve"> the technical staff at our institutions for </w:t>
      </w:r>
      <w:r w:rsidR="0086701E">
        <w:rPr>
          <w:rFonts w:ascii="CMU Serif Roman" w:eastAsia="CMU Serif Roman" w:hAnsi="CMU Serif Roman" w:cs="CMU Serif Roman"/>
          <w:sz w:val="24"/>
          <w:szCs w:val="24"/>
        </w:rPr>
        <w:t xml:space="preserve">their </w:t>
      </w:r>
      <w:r w:rsidR="0023457C">
        <w:rPr>
          <w:rFonts w:ascii="CMU Serif Roman" w:eastAsia="CMU Serif Roman" w:hAnsi="CMU Serif Roman" w:cs="CMU Serif Roman"/>
          <w:sz w:val="24"/>
          <w:szCs w:val="24"/>
        </w:rPr>
        <w:t>support and</w:t>
      </w:r>
      <w:r w:rsidR="0086701E">
        <w:rPr>
          <w:rFonts w:ascii="CMU Serif Roman" w:eastAsia="CMU Serif Roman" w:hAnsi="CMU Serif Roman" w:cs="CMU Serif Roman"/>
          <w:sz w:val="24"/>
          <w:szCs w:val="24"/>
        </w:rPr>
        <w:t xml:space="preserve"> hard work</w:t>
      </w:r>
      <w:r w:rsidR="0023457C">
        <w:rPr>
          <w:rFonts w:ascii="CMU Serif Roman" w:eastAsia="CMU Serif Roman" w:hAnsi="CMU Serif Roman" w:cs="CMU Serif Roman"/>
          <w:sz w:val="24"/>
          <w:szCs w:val="24"/>
        </w:rPr>
        <w:t xml:space="preserve"> generating the genetic data</w:t>
      </w:r>
      <w:r w:rsidR="0086701E">
        <w:rPr>
          <w:rFonts w:ascii="CMU Serif Roman" w:eastAsia="CMU Serif Roman" w:hAnsi="CMU Serif Roman" w:cs="CMU Serif Roman"/>
          <w:sz w:val="24"/>
          <w:szCs w:val="24"/>
        </w:rPr>
        <w:t xml:space="preserve"> presented here</w:t>
      </w:r>
      <w:r w:rsidR="00E96E53">
        <w:rPr>
          <w:rFonts w:ascii="CMU Serif Roman" w:eastAsia="CMU Serif Roman" w:hAnsi="CMU Serif Roman" w:cs="CMU Serif Roman"/>
          <w:sz w:val="24"/>
          <w:szCs w:val="24"/>
        </w:rPr>
        <w:t>. The contributions of our many communities have made this work possible</w:t>
      </w:r>
      <w:r w:rsidRPr="008B6D7A">
        <w:rPr>
          <w:rFonts w:ascii="CMU Serif Roman" w:eastAsia="CMU Serif Roman" w:hAnsi="CMU Serif Roman" w:cs="CMU Serif Roman"/>
          <w:sz w:val="24"/>
          <w:szCs w:val="24"/>
        </w:rPr>
        <w:t xml:space="preserve">. JSK, CJH, and SCD thank the Australian Research Council for ongoing support. </w:t>
      </w:r>
      <w:r w:rsidRPr="008B6D7A">
        <w:rPr>
          <w:rFonts w:ascii="CMU Serif Roman" w:hAnsi="CMU Serif Roman" w:cs="CMU Serif Roman"/>
          <w:sz w:val="24"/>
          <w:szCs w:val="24"/>
        </w:rPr>
        <w:br w:type="page"/>
      </w:r>
    </w:p>
    <w:p w14:paraId="38D745F5" w14:textId="0E6C9F0E" w:rsidR="006211A3" w:rsidRPr="008B6D7A" w:rsidRDefault="002E488F"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References</w:t>
      </w:r>
    </w:p>
    <w:p w14:paraId="35A3A12B"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AmphibiaWeb. (2022). </w:t>
      </w:r>
      <w:r w:rsidRPr="008B6D7A">
        <w:rPr>
          <w:rFonts w:ascii="CMU Serif Roman" w:eastAsia="CMU Serif Roman" w:hAnsi="CMU Serif Roman" w:cs="CMU Serif Roman"/>
          <w:i/>
          <w:color w:val="222222"/>
          <w:sz w:val="24"/>
          <w:szCs w:val="24"/>
          <w:highlight w:val="white"/>
        </w:rPr>
        <w:t>AmphibiaWeb: Information on amphibian biology and conservation</w:t>
      </w:r>
      <w:r w:rsidRPr="008B6D7A">
        <w:rPr>
          <w:rFonts w:ascii="CMU Serif Roman" w:eastAsia="CMU Serif Roman" w:hAnsi="CMU Serif Roman" w:cs="CMU Serif Roman"/>
          <w:color w:val="222222"/>
          <w:sz w:val="24"/>
          <w:szCs w:val="24"/>
          <w:highlight w:val="white"/>
        </w:rPr>
        <w:t>.</w:t>
      </w:r>
    </w:p>
    <w:p w14:paraId="616ACE4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Anstis, M. (2017). </w:t>
      </w:r>
      <w:r w:rsidRPr="008B6D7A">
        <w:rPr>
          <w:rFonts w:ascii="CMU Serif Roman" w:eastAsia="CMU Serif Roman" w:hAnsi="CMU Serif Roman" w:cs="CMU Serif Roman"/>
          <w:i/>
          <w:color w:val="222222"/>
          <w:sz w:val="24"/>
          <w:szCs w:val="24"/>
          <w:highlight w:val="white"/>
        </w:rPr>
        <w:t>Tadpoles and frogs of Australia</w:t>
      </w:r>
      <w:r w:rsidRPr="008B6D7A">
        <w:rPr>
          <w:rFonts w:ascii="CMU Serif Roman" w:eastAsia="CMU Serif Roman" w:hAnsi="CMU Serif Roman" w:cs="CMU Serif Roman"/>
          <w:color w:val="222222"/>
          <w:sz w:val="24"/>
          <w:szCs w:val="24"/>
          <w:highlight w:val="white"/>
        </w:rPr>
        <w:t>. New Holland Publishers Pty Limited.</w:t>
      </w:r>
    </w:p>
    <w:p w14:paraId="59795E73"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Benoit, M., Drost, H. G. (2021). </w:t>
      </w:r>
      <w:hyperlink r:id="rId14">
        <w:r w:rsidRPr="008B6D7A">
          <w:rPr>
            <w:rFonts w:ascii="CMU Serif Roman" w:eastAsia="CMU Serif Roman" w:hAnsi="CMU Serif Roman" w:cs="CMU Serif Roman"/>
            <w:sz w:val="24"/>
            <w:szCs w:val="24"/>
          </w:rPr>
          <w:t>A Predictive Approach to Infer the Activity and Natural Variation of Retrotransposon Families in Plants</w:t>
        </w:r>
      </w:hyperlink>
      <w:r w:rsidRPr="008B6D7A">
        <w:rPr>
          <w:rFonts w:ascii="CMU Serif Roman" w:eastAsia="CMU Serif Roman" w:hAnsi="CMU Serif Roman" w:cs="CMU Serif Roman"/>
          <w:sz w:val="24"/>
          <w:szCs w:val="24"/>
        </w:rPr>
        <w:t xml:space="preserve">. In: Cho J. (eds) Plant Transposable Elements. </w:t>
      </w:r>
      <w:r w:rsidRPr="008B6D7A">
        <w:rPr>
          <w:rFonts w:ascii="CMU Serif Roman" w:eastAsia="CMU Serif Roman" w:hAnsi="CMU Serif Roman" w:cs="CMU Serif Roman"/>
          <w:i/>
          <w:sz w:val="24"/>
          <w:szCs w:val="24"/>
        </w:rPr>
        <w:t>Methods in Molecular Biology</w:t>
      </w:r>
      <w:r w:rsidRPr="008B6D7A">
        <w:rPr>
          <w:rFonts w:ascii="CMU Serif Roman" w:eastAsia="CMU Serif Roman" w:hAnsi="CMU Serif Roman" w:cs="CMU Serif Roman"/>
          <w:sz w:val="24"/>
          <w:szCs w:val="24"/>
        </w:rPr>
        <w:t>, vol 2250. Humana, New York, NY.</w:t>
      </w:r>
    </w:p>
    <w:p w14:paraId="202952F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Bijl, P. K., Bendle, J. A., Bohaty, S. M., Pross, J., Schouten, S., Tauxe, L., Stickley C. E., McKay, R. M., Röhl, U., Olney, M., Sluijs, A., Escutia, C., Brinkhuis, H., &amp; Expedition 318 Scientists. (2013). Eocene cooling linked to early flow across the Tasmanian Gateway. </w:t>
      </w:r>
      <w:r w:rsidRPr="008B6D7A">
        <w:rPr>
          <w:rFonts w:ascii="CMU Serif Roman" w:hAnsi="CMU Serif Roman" w:cs="CMU Serif Roman"/>
          <w:i/>
          <w:color w:val="222222"/>
          <w:sz w:val="24"/>
          <w:szCs w:val="24"/>
          <w:highlight w:val="white"/>
        </w:rPr>
        <w:t>Proceedings of the National Academy of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110</w:t>
      </w:r>
      <w:r w:rsidRPr="008B6D7A">
        <w:rPr>
          <w:rFonts w:ascii="CMU Serif Roman" w:hAnsi="CMU Serif Roman" w:cs="CMU Serif Roman"/>
          <w:color w:val="222222"/>
          <w:sz w:val="24"/>
          <w:szCs w:val="24"/>
          <w:highlight w:val="white"/>
        </w:rPr>
        <w:t>(24), 9645-9650.</w:t>
      </w:r>
    </w:p>
    <w:p w14:paraId="6C61C5B8" w14:textId="7002D6AC"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Borowiec, M. L. (2016). AMAS: a fast tool for alignment manipulation and computing of summary statistics. </w:t>
      </w:r>
      <w:r w:rsidRPr="008B6D7A">
        <w:rPr>
          <w:rFonts w:ascii="CMU Serif Roman" w:eastAsia="CMU Serif Roman" w:hAnsi="CMU Serif Roman" w:cs="CMU Serif Roman"/>
          <w:i/>
          <w:color w:val="222222"/>
          <w:sz w:val="24"/>
          <w:szCs w:val="24"/>
          <w:highlight w:val="white"/>
        </w:rPr>
        <w:t>PeerJ</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w:t>
      </w:r>
      <w:r w:rsidRPr="008B6D7A">
        <w:rPr>
          <w:rFonts w:ascii="CMU Serif Roman" w:eastAsia="CMU Serif Roman" w:hAnsi="CMU Serif Roman" w:cs="CMU Serif Roman"/>
          <w:color w:val="222222"/>
          <w:sz w:val="24"/>
          <w:szCs w:val="24"/>
          <w:highlight w:val="white"/>
        </w:rPr>
        <w:t>, e1660.</w:t>
      </w:r>
    </w:p>
    <w:p w14:paraId="37F26C7C" w14:textId="6189232A" w:rsidR="00D65904" w:rsidRPr="00D65904" w:rsidRDefault="00D65904" w:rsidP="008B6D7A">
      <w:pPr>
        <w:spacing w:line="360" w:lineRule="auto"/>
        <w:ind w:left="720" w:hanging="720"/>
        <w:rPr>
          <w:rFonts w:ascii="CMU Serif Roman" w:eastAsia="CMU Serif Roman" w:hAnsi="CMU Serif Roman" w:cs="CMU Serif Roman"/>
          <w:color w:val="222222"/>
          <w:sz w:val="36"/>
          <w:szCs w:val="36"/>
          <w:highlight w:val="white"/>
        </w:rPr>
      </w:pPr>
      <w:r w:rsidRPr="00D65904">
        <w:rPr>
          <w:rFonts w:ascii="CMU Serif Roman" w:hAnsi="CMU Serif Roman" w:cs="CMU Serif Roman"/>
          <w:color w:val="222222"/>
          <w:sz w:val="24"/>
          <w:szCs w:val="24"/>
          <w:shd w:val="clear" w:color="auto" w:fill="FFFFFF"/>
        </w:rPr>
        <w:t xml:space="preserve">Brennan, I. G., Lemmon, A. R., Lemmon, E. M., Portik, D. M., Weijola, V., Welton, L., </w:t>
      </w:r>
      <w:r>
        <w:rPr>
          <w:rFonts w:ascii="CMU Serif Roman" w:hAnsi="CMU Serif Roman" w:cs="CMU Serif Roman"/>
          <w:color w:val="222222"/>
          <w:sz w:val="24"/>
          <w:szCs w:val="24"/>
          <w:shd w:val="clear" w:color="auto" w:fill="FFFFFF"/>
        </w:rPr>
        <w:t xml:space="preserve">Donnellan, S. C., </w:t>
      </w:r>
      <w:r w:rsidRPr="00D65904">
        <w:rPr>
          <w:rFonts w:ascii="CMU Serif Roman" w:hAnsi="CMU Serif Roman" w:cs="CMU Serif Roman"/>
          <w:color w:val="222222"/>
          <w:sz w:val="24"/>
          <w:szCs w:val="24"/>
          <w:shd w:val="clear" w:color="auto" w:fill="FFFFFF"/>
        </w:rPr>
        <w:t>&amp; Keogh, J. S. (2021). Phylogenomics of monitor lizards and the role of competition in dictating body size disparity. </w:t>
      </w:r>
      <w:r w:rsidRPr="00D65904">
        <w:rPr>
          <w:rFonts w:ascii="CMU Serif Roman" w:hAnsi="CMU Serif Roman" w:cs="CMU Serif Roman"/>
          <w:i/>
          <w:iCs/>
          <w:color w:val="222222"/>
          <w:sz w:val="24"/>
          <w:szCs w:val="24"/>
          <w:shd w:val="clear" w:color="auto" w:fill="FFFFFF"/>
        </w:rPr>
        <w:t>Systematic Biology</w:t>
      </w:r>
      <w:r w:rsidRPr="00D65904">
        <w:rPr>
          <w:rFonts w:ascii="CMU Serif Roman" w:hAnsi="CMU Serif Roman" w:cs="CMU Serif Roman"/>
          <w:color w:val="222222"/>
          <w:sz w:val="24"/>
          <w:szCs w:val="24"/>
          <w:shd w:val="clear" w:color="auto" w:fill="FFFFFF"/>
        </w:rPr>
        <w:t>, </w:t>
      </w:r>
      <w:r w:rsidRPr="00D65904">
        <w:rPr>
          <w:rFonts w:ascii="CMU Serif Roman" w:hAnsi="CMU Serif Roman" w:cs="CMU Serif Roman"/>
          <w:i/>
          <w:iCs/>
          <w:color w:val="222222"/>
          <w:sz w:val="24"/>
          <w:szCs w:val="24"/>
          <w:shd w:val="clear" w:color="auto" w:fill="FFFFFF"/>
        </w:rPr>
        <w:t>70</w:t>
      </w:r>
      <w:r w:rsidRPr="00D65904">
        <w:rPr>
          <w:rFonts w:ascii="CMU Serif Roman" w:hAnsi="CMU Serif Roman" w:cs="CMU Serif Roman"/>
          <w:color w:val="222222"/>
          <w:sz w:val="24"/>
          <w:szCs w:val="24"/>
          <w:shd w:val="clear" w:color="auto" w:fill="FFFFFF"/>
        </w:rPr>
        <w:t>(1), 120-132.</w:t>
      </w:r>
    </w:p>
    <w:p w14:paraId="7DEB0FD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Byrne, M., Steane, D. A., Joseph, L., Yeates, D. K., Jordan, G. J., Crayn, D., ... &amp; Weston, P. H. (2011). Decline of a biome: evolution, contraction, fragmentation, extinction and invasion of the Australian mesic zone biota. </w:t>
      </w:r>
      <w:r w:rsidRPr="008B6D7A">
        <w:rPr>
          <w:rFonts w:ascii="CMU Serif Roman" w:eastAsia="CMU Serif Roman" w:hAnsi="CMU Serif Roman" w:cs="CMU Serif Roman"/>
          <w:i/>
          <w:color w:val="222222"/>
          <w:sz w:val="24"/>
          <w:szCs w:val="24"/>
          <w:highlight w:val="white"/>
        </w:rPr>
        <w:t>Journal of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38</w:t>
      </w:r>
      <w:r w:rsidRPr="008B6D7A">
        <w:rPr>
          <w:rFonts w:ascii="CMU Serif Roman" w:eastAsia="CMU Serif Roman" w:hAnsi="CMU Serif Roman" w:cs="CMU Serif Roman"/>
          <w:color w:val="222222"/>
          <w:sz w:val="24"/>
          <w:szCs w:val="24"/>
          <w:highlight w:val="white"/>
        </w:rPr>
        <w:t>(9), 1635-1656.</w:t>
      </w:r>
    </w:p>
    <w:p w14:paraId="3DCA9506" w14:textId="66ACC7AA" w:rsidR="006211A3" w:rsidRDefault="00000000" w:rsidP="008B6D7A">
      <w:pPr>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Chan, K. O., Hutter, C. R., Wood Jr, P. L., Grismer, L. L., &amp; Brown, R. M. (2020). Larger, unfiltered datasets are more effective at resolving phylogenetic conflict: </w:t>
      </w:r>
      <w:r w:rsidRPr="008B6D7A">
        <w:rPr>
          <w:rFonts w:ascii="CMU Serif Roman" w:hAnsi="CMU Serif Roman" w:cs="CMU Serif Roman"/>
          <w:color w:val="222222"/>
          <w:sz w:val="24"/>
          <w:szCs w:val="24"/>
          <w:highlight w:val="white"/>
        </w:rPr>
        <w:lastRenderedPageBreak/>
        <w:t xml:space="preserve">Introns, exons, and UCEs resolve ambiguities in Golden-backed frogs (Anura: Ranidae; </w:t>
      </w:r>
      <w:r w:rsidRPr="008B6D7A">
        <w:rPr>
          <w:rFonts w:ascii="CMU Serif Roman" w:hAnsi="CMU Serif Roman" w:cs="CMU Serif Roman"/>
          <w:i/>
          <w:color w:val="222222"/>
          <w:sz w:val="24"/>
          <w:szCs w:val="24"/>
          <w:highlight w:val="white"/>
        </w:rPr>
        <w:t>Hylarana</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151</w:t>
      </w:r>
      <w:r w:rsidRPr="008B6D7A">
        <w:rPr>
          <w:rFonts w:ascii="CMU Serif Roman" w:hAnsi="CMU Serif Roman" w:cs="CMU Serif Roman"/>
          <w:color w:val="222222"/>
          <w:sz w:val="24"/>
          <w:szCs w:val="24"/>
          <w:highlight w:val="white"/>
        </w:rPr>
        <w:t>, 106899.</w:t>
      </w:r>
    </w:p>
    <w:p w14:paraId="0D74C364" w14:textId="3DD0262F" w:rsidR="00BD2A67" w:rsidRPr="00BD2A67" w:rsidRDefault="00BD2A67" w:rsidP="00BD2A67">
      <w:pPr>
        <w:spacing w:line="360" w:lineRule="auto"/>
        <w:ind w:left="720" w:hanging="720"/>
        <w:rPr>
          <w:ins w:id="165" w:author="Ian Brennan" w:date="2023-04-12T15:36:00Z"/>
          <w:rFonts w:ascii="CMU Serif Roman" w:hAnsi="CMU Serif Roman" w:cs="CMU Serif Roman"/>
          <w:color w:val="222222"/>
          <w:sz w:val="24"/>
          <w:szCs w:val="24"/>
          <w:shd w:val="clear" w:color="auto" w:fill="FFFFFF"/>
        </w:rPr>
      </w:pPr>
      <w:ins w:id="166" w:author="Ian Brennan" w:date="2023-04-12T15:36:00Z">
        <w:r w:rsidRPr="00BD2A67">
          <w:rPr>
            <w:rFonts w:ascii="CMU Serif Roman" w:hAnsi="CMU Serif Roman" w:cs="CMU Serif Roman"/>
            <w:color w:val="222222"/>
            <w:sz w:val="24"/>
            <w:szCs w:val="24"/>
            <w:shd w:val="clear" w:color="auto" w:fill="FFFFFF"/>
          </w:rPr>
          <w:t>Coops, N. C., Rickbeil, G. J., Bolton, D. K., Andrew, M. E., &amp; Brouwers, N. C. (2018). Disentangling vegetation and climate as drivers of Australian vertebrate richness. </w:t>
        </w:r>
        <w:r w:rsidRPr="00BD2A67">
          <w:rPr>
            <w:rFonts w:ascii="CMU Serif Roman" w:hAnsi="CMU Serif Roman" w:cs="CMU Serif Roman"/>
            <w:i/>
            <w:iCs/>
            <w:color w:val="222222"/>
            <w:sz w:val="24"/>
            <w:szCs w:val="24"/>
            <w:shd w:val="clear" w:color="auto" w:fill="FFFFFF"/>
          </w:rPr>
          <w:t>Ecography</w:t>
        </w:r>
        <w:r w:rsidRPr="00BD2A67">
          <w:rPr>
            <w:rFonts w:ascii="CMU Serif Roman" w:hAnsi="CMU Serif Roman" w:cs="CMU Serif Roman"/>
            <w:color w:val="222222"/>
            <w:sz w:val="24"/>
            <w:szCs w:val="24"/>
            <w:shd w:val="clear" w:color="auto" w:fill="FFFFFF"/>
          </w:rPr>
          <w:t>, </w:t>
        </w:r>
        <w:r w:rsidRPr="00BD2A67">
          <w:rPr>
            <w:rFonts w:ascii="CMU Serif Roman" w:hAnsi="CMU Serif Roman" w:cs="CMU Serif Roman"/>
            <w:i/>
            <w:iCs/>
            <w:color w:val="222222"/>
            <w:sz w:val="24"/>
            <w:szCs w:val="24"/>
            <w:shd w:val="clear" w:color="auto" w:fill="FFFFFF"/>
          </w:rPr>
          <w:t>41</w:t>
        </w:r>
        <w:r w:rsidRPr="00BD2A67">
          <w:rPr>
            <w:rFonts w:ascii="CMU Serif Roman" w:hAnsi="CMU Serif Roman" w:cs="CMU Serif Roman"/>
            <w:color w:val="222222"/>
            <w:sz w:val="24"/>
            <w:szCs w:val="24"/>
            <w:shd w:val="clear" w:color="auto" w:fill="FFFFFF"/>
          </w:rPr>
          <w:t>(7), 1147-1160.</w:t>
        </w:r>
      </w:ins>
    </w:p>
    <w:p w14:paraId="1FC3E7C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Crump, M. L. (2015). Anuran reproductive modes: evolving perspectives. </w:t>
      </w:r>
      <w:r w:rsidRPr="008B6D7A">
        <w:rPr>
          <w:rFonts w:ascii="CMU Serif Roman" w:eastAsia="CMU Serif Roman" w:hAnsi="CMU Serif Roman" w:cs="CMU Serif Roman"/>
          <w:i/>
          <w:color w:val="222222"/>
          <w:sz w:val="24"/>
          <w:szCs w:val="24"/>
          <w:highlight w:val="white"/>
        </w:rPr>
        <w:t>Journal of Herpetology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49</w:t>
      </w:r>
      <w:r w:rsidRPr="008B6D7A">
        <w:rPr>
          <w:rFonts w:ascii="CMU Serif Roman" w:eastAsia="CMU Serif Roman" w:hAnsi="CMU Serif Roman" w:cs="CMU Serif Roman"/>
          <w:color w:val="222222"/>
          <w:sz w:val="24"/>
          <w:szCs w:val="24"/>
          <w:highlight w:val="white"/>
        </w:rPr>
        <w:t>(1), 1-16.</w:t>
      </w:r>
    </w:p>
    <w:p w14:paraId="399F02DA" w14:textId="5BF926C5" w:rsidR="006211A3" w:rsidRPr="008B6D7A"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111111"/>
          <w:sz w:val="24"/>
          <w:szCs w:val="24"/>
          <w:highlight w:val="white"/>
        </w:rPr>
        <w:t xml:space="preserve">dos Reis, M. </w:t>
      </w:r>
      <w:r w:rsidR="001F270F" w:rsidRPr="001F270F">
        <w:rPr>
          <w:rFonts w:ascii="CMU Serif Roman" w:hAnsi="CMU Serif Roman" w:cs="CMU Serif Roman"/>
          <w:color w:val="222222"/>
          <w:sz w:val="24"/>
          <w:szCs w:val="24"/>
          <w:shd w:val="clear" w:color="auto" w:fill="FFFFFF"/>
        </w:rPr>
        <w:t>&amp;</w:t>
      </w:r>
      <w:r w:rsidR="007A595C">
        <w:rPr>
          <w:rFonts w:ascii="CMU Serif Roman" w:hAnsi="CMU Serif Roman" w:cs="CMU Serif Roman"/>
          <w:color w:val="222222"/>
          <w:sz w:val="24"/>
          <w:szCs w:val="24"/>
          <w:shd w:val="clear" w:color="auto" w:fill="FFFFFF"/>
        </w:rPr>
        <w:t xml:space="preserve"> </w:t>
      </w:r>
      <w:r w:rsidRPr="008B6D7A">
        <w:rPr>
          <w:rFonts w:ascii="CMU Serif Roman" w:eastAsia="CMU Serif Roman" w:hAnsi="CMU Serif Roman" w:cs="CMU Serif Roman"/>
          <w:color w:val="111111"/>
          <w:sz w:val="24"/>
          <w:szCs w:val="24"/>
          <w:highlight w:val="white"/>
        </w:rPr>
        <w:t>Yang, Z. (2011). Approximate likelihood calculation for Bayesian estimation of divergence times. Molecular Biology and Evolution, 28:2161-2172.</w:t>
      </w:r>
    </w:p>
    <w:p w14:paraId="243D24F6" w14:textId="5AD07651" w:rsidR="006211A3"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Duellman, W. E. (1992). Reproductive strategies of frogs. </w:t>
      </w:r>
      <w:r w:rsidRPr="008B6D7A">
        <w:rPr>
          <w:rFonts w:ascii="CMU Serif Roman" w:eastAsia="CMU Serif Roman" w:hAnsi="CMU Serif Roman" w:cs="CMU Serif Roman"/>
          <w:i/>
          <w:color w:val="222222"/>
          <w:sz w:val="24"/>
          <w:szCs w:val="24"/>
          <w:highlight w:val="white"/>
        </w:rPr>
        <w:t>Scientific American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267</w:t>
      </w:r>
      <w:r w:rsidRPr="008B6D7A">
        <w:rPr>
          <w:rFonts w:ascii="CMU Serif Roman" w:eastAsia="CMU Serif Roman" w:hAnsi="CMU Serif Roman" w:cs="CMU Serif Roman"/>
          <w:color w:val="222222"/>
          <w:sz w:val="24"/>
          <w:szCs w:val="24"/>
          <w:highlight w:val="white"/>
        </w:rPr>
        <w:t>(1), 80-87.</w:t>
      </w:r>
    </w:p>
    <w:p w14:paraId="0A57EAC7" w14:textId="0CDDCD05" w:rsidR="001F270F" w:rsidRPr="001F270F" w:rsidRDefault="001F270F" w:rsidP="008B6D7A">
      <w:pPr>
        <w:shd w:val="clear" w:color="auto" w:fill="FDFDFD"/>
        <w:spacing w:line="360" w:lineRule="auto"/>
        <w:ind w:left="720" w:hanging="720"/>
        <w:rPr>
          <w:rFonts w:ascii="CMU Serif Roman" w:eastAsia="CMU Serif Roman" w:hAnsi="CMU Serif Roman" w:cs="CMU Serif Roman"/>
          <w:color w:val="222222"/>
          <w:sz w:val="36"/>
          <w:szCs w:val="36"/>
          <w:highlight w:val="white"/>
        </w:rPr>
      </w:pPr>
      <w:r w:rsidRPr="001F270F">
        <w:rPr>
          <w:rFonts w:ascii="CMU Serif Roman" w:hAnsi="CMU Serif Roman" w:cs="CMU Serif Roman"/>
          <w:color w:val="222222"/>
          <w:sz w:val="24"/>
          <w:szCs w:val="24"/>
          <w:shd w:val="clear" w:color="auto" w:fill="FFFFFF"/>
        </w:rPr>
        <w:t xml:space="preserve">Esquerré, D., Donnellan, S., Brennan, I. G., Lemmon, A. R., Moriarty Lemmon, E., Zaher, H., </w:t>
      </w:r>
      <w:r>
        <w:rPr>
          <w:rFonts w:ascii="CMU Serif Roman" w:hAnsi="CMU Serif Roman" w:cs="CMU Serif Roman"/>
          <w:color w:val="222222"/>
          <w:sz w:val="24"/>
          <w:szCs w:val="24"/>
          <w:shd w:val="clear" w:color="auto" w:fill="FFFFFF"/>
        </w:rPr>
        <w:t xml:space="preserve">Grazziotin, F. G., </w:t>
      </w:r>
      <w:r w:rsidRPr="001F270F">
        <w:rPr>
          <w:rFonts w:ascii="CMU Serif Roman" w:hAnsi="CMU Serif Roman" w:cs="CMU Serif Roman"/>
          <w:color w:val="222222"/>
          <w:sz w:val="24"/>
          <w:szCs w:val="24"/>
          <w:shd w:val="clear" w:color="auto" w:fill="FFFFFF"/>
        </w:rPr>
        <w:t>&amp; Keogh, J. S. (2020). Phylogenomics, biogeography, and morphometrics reveal rapid phenotypic evolution in pythons after crossing Wallace’s line. </w:t>
      </w:r>
      <w:r w:rsidRPr="001F270F">
        <w:rPr>
          <w:rFonts w:ascii="CMU Serif Roman" w:hAnsi="CMU Serif Roman" w:cs="CMU Serif Roman"/>
          <w:i/>
          <w:iCs/>
          <w:color w:val="222222"/>
          <w:sz w:val="24"/>
          <w:szCs w:val="24"/>
          <w:shd w:val="clear" w:color="auto" w:fill="FFFFFF"/>
        </w:rPr>
        <w:t>Systematic Biology</w:t>
      </w:r>
      <w:r w:rsidRPr="001F270F">
        <w:rPr>
          <w:rFonts w:ascii="CMU Serif Roman" w:hAnsi="CMU Serif Roman" w:cs="CMU Serif Roman"/>
          <w:color w:val="222222"/>
          <w:sz w:val="24"/>
          <w:szCs w:val="24"/>
          <w:shd w:val="clear" w:color="auto" w:fill="FFFFFF"/>
        </w:rPr>
        <w:t>, </w:t>
      </w:r>
      <w:r w:rsidRPr="001F270F">
        <w:rPr>
          <w:rFonts w:ascii="CMU Serif Roman" w:hAnsi="CMU Serif Roman" w:cs="CMU Serif Roman"/>
          <w:i/>
          <w:iCs/>
          <w:color w:val="222222"/>
          <w:sz w:val="24"/>
          <w:szCs w:val="24"/>
          <w:shd w:val="clear" w:color="auto" w:fill="FFFFFF"/>
        </w:rPr>
        <w:t>69</w:t>
      </w:r>
      <w:r w:rsidRPr="001F270F">
        <w:rPr>
          <w:rFonts w:ascii="CMU Serif Roman" w:hAnsi="CMU Serif Roman" w:cs="CMU Serif Roman"/>
          <w:color w:val="222222"/>
          <w:sz w:val="24"/>
          <w:szCs w:val="24"/>
          <w:shd w:val="clear" w:color="auto" w:fill="FFFFFF"/>
        </w:rPr>
        <w:t>(6), 1039-1051.</w:t>
      </w:r>
    </w:p>
    <w:p w14:paraId="58BFBAF2"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Feng, Y. J., Blackburn, D. C., Liang, D., Hillis, D. M., Wake, D. B., Cannatella, D. C., &amp; Zhang, P. (2017). Phylogenomics reveals rapid, simultaneous diversification of three major clades of Gondwanan frogs at the Cretaceous–Paleogene boundary. </w:t>
      </w:r>
      <w:r w:rsidRPr="008B6D7A">
        <w:rPr>
          <w:rFonts w:ascii="CMU Serif Roman" w:eastAsia="CMU Serif Roman" w:hAnsi="CMU Serif Roman" w:cs="CMU Serif Roman"/>
          <w:i/>
          <w:color w:val="222222"/>
          <w:sz w:val="24"/>
          <w:szCs w:val="24"/>
          <w:highlight w:val="white"/>
        </w:rPr>
        <w:t>Proceedings of the national Academy of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114</w:t>
      </w:r>
      <w:r w:rsidRPr="008B6D7A">
        <w:rPr>
          <w:rFonts w:ascii="CMU Serif Roman" w:eastAsia="CMU Serif Roman" w:hAnsi="CMU Serif Roman" w:cs="CMU Serif Roman"/>
          <w:color w:val="222222"/>
          <w:sz w:val="24"/>
          <w:szCs w:val="24"/>
          <w:highlight w:val="white"/>
        </w:rPr>
        <w:t>(29), E5864-E5870.</w:t>
      </w:r>
    </w:p>
    <w:p w14:paraId="4E73BDF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Georges, A., Birrell, J., Saint, K. M., McCord, W. P., &amp; Donnellan, S. C. (1999). A phylogeny for side-necked turtles (Chelonia: Pleurodira) based on mitochondrial and nuclear gene sequence variation. </w:t>
      </w:r>
      <w:r w:rsidRPr="008B6D7A">
        <w:rPr>
          <w:rFonts w:ascii="CMU Serif Roman" w:hAnsi="CMU Serif Roman" w:cs="CMU Serif Roman"/>
          <w:i/>
          <w:color w:val="222222"/>
          <w:sz w:val="24"/>
          <w:szCs w:val="24"/>
          <w:highlight w:val="white"/>
        </w:rPr>
        <w:t>Biological Journal of the Linnean Society</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67</w:t>
      </w:r>
      <w:r w:rsidRPr="008B6D7A">
        <w:rPr>
          <w:rFonts w:ascii="CMU Serif Roman" w:hAnsi="CMU Serif Roman" w:cs="CMU Serif Roman"/>
          <w:color w:val="222222"/>
          <w:sz w:val="24"/>
          <w:szCs w:val="24"/>
          <w:highlight w:val="white"/>
        </w:rPr>
        <w:t>(2), 213-246.</w:t>
      </w:r>
    </w:p>
    <w:p w14:paraId="494C7837" w14:textId="6004BF61" w:rsidR="006211A3" w:rsidRDefault="00000000" w:rsidP="008B6D7A">
      <w:pPr>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Hall, R. (2002). Cenozoic geological and plate tectonic evolution of SE Asia and the SW Pacific: computer-based reconstructions, model and animations. </w:t>
      </w:r>
      <w:r w:rsidRPr="008B6D7A">
        <w:rPr>
          <w:rFonts w:ascii="CMU Serif Roman" w:hAnsi="CMU Serif Roman" w:cs="CMU Serif Roman"/>
          <w:i/>
          <w:color w:val="222222"/>
          <w:sz w:val="24"/>
          <w:szCs w:val="24"/>
          <w:highlight w:val="white"/>
        </w:rPr>
        <w:t>Journal of Asian Earth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20</w:t>
      </w:r>
      <w:r w:rsidRPr="008B6D7A">
        <w:rPr>
          <w:rFonts w:ascii="CMU Serif Roman" w:hAnsi="CMU Serif Roman" w:cs="CMU Serif Roman"/>
          <w:color w:val="222222"/>
          <w:sz w:val="24"/>
          <w:szCs w:val="24"/>
          <w:highlight w:val="white"/>
        </w:rPr>
        <w:t>(4), 353-431.</w:t>
      </w:r>
    </w:p>
    <w:p w14:paraId="312ED1C4" w14:textId="53C9AAEC" w:rsidR="00E074FB" w:rsidRPr="00E074FB" w:rsidRDefault="00E074FB" w:rsidP="008B6D7A">
      <w:pPr>
        <w:spacing w:line="360" w:lineRule="auto"/>
        <w:ind w:left="720" w:hanging="720"/>
        <w:rPr>
          <w:rFonts w:ascii="CMU Serif Roman" w:eastAsia="CMU Serif Roman" w:hAnsi="CMU Serif Roman" w:cs="CMU Serif Roman"/>
          <w:color w:val="222222"/>
          <w:sz w:val="36"/>
          <w:szCs w:val="36"/>
          <w:highlight w:val="white"/>
        </w:rPr>
      </w:pPr>
      <w:r w:rsidRPr="00E074FB">
        <w:rPr>
          <w:rFonts w:ascii="CMU Serif Roman" w:hAnsi="CMU Serif Roman" w:cs="CMU Serif Roman"/>
          <w:color w:val="222222"/>
          <w:sz w:val="24"/>
          <w:szCs w:val="24"/>
          <w:shd w:val="clear" w:color="auto" w:fill="FFFFFF"/>
        </w:rPr>
        <w:lastRenderedPageBreak/>
        <w:t xml:space="preserve">Heinicke, M. P., Greenbaum, E., Jackman, T. R., &amp; Bauer, A. M. (2011). Phylogeny of a trans‐Wallacean radiation (Squamata, Gekkonidae, </w:t>
      </w:r>
      <w:r w:rsidRPr="00E074FB">
        <w:rPr>
          <w:rFonts w:ascii="CMU Serif Roman" w:hAnsi="CMU Serif Roman" w:cs="CMU Serif Roman"/>
          <w:i/>
          <w:iCs/>
          <w:color w:val="222222"/>
          <w:sz w:val="24"/>
          <w:szCs w:val="24"/>
          <w:shd w:val="clear" w:color="auto" w:fill="FFFFFF"/>
        </w:rPr>
        <w:t>Gehyra</w:t>
      </w:r>
      <w:r w:rsidRPr="00E074FB">
        <w:rPr>
          <w:rFonts w:ascii="CMU Serif Roman" w:hAnsi="CMU Serif Roman" w:cs="CMU Serif Roman"/>
          <w:color w:val="222222"/>
          <w:sz w:val="24"/>
          <w:szCs w:val="24"/>
          <w:shd w:val="clear" w:color="auto" w:fill="FFFFFF"/>
        </w:rPr>
        <w:t>) supports a single early colonization of Australia. </w:t>
      </w:r>
      <w:r w:rsidRPr="00E074FB">
        <w:rPr>
          <w:rFonts w:ascii="CMU Serif Roman" w:hAnsi="CMU Serif Roman" w:cs="CMU Serif Roman"/>
          <w:i/>
          <w:iCs/>
          <w:color w:val="222222"/>
          <w:sz w:val="24"/>
          <w:szCs w:val="24"/>
          <w:shd w:val="clear" w:color="auto" w:fill="FFFFFF"/>
        </w:rPr>
        <w:t>Zoologica Scripta</w:t>
      </w:r>
      <w:r w:rsidRPr="00E074FB">
        <w:rPr>
          <w:rFonts w:ascii="CMU Serif Roman" w:hAnsi="CMU Serif Roman" w:cs="CMU Serif Roman"/>
          <w:color w:val="222222"/>
          <w:sz w:val="24"/>
          <w:szCs w:val="24"/>
          <w:shd w:val="clear" w:color="auto" w:fill="FFFFFF"/>
        </w:rPr>
        <w:t>, </w:t>
      </w:r>
      <w:r w:rsidRPr="00E074FB">
        <w:rPr>
          <w:rFonts w:ascii="CMU Serif Roman" w:hAnsi="CMU Serif Roman" w:cs="CMU Serif Roman"/>
          <w:i/>
          <w:iCs/>
          <w:color w:val="222222"/>
          <w:sz w:val="24"/>
          <w:szCs w:val="24"/>
          <w:shd w:val="clear" w:color="auto" w:fill="FFFFFF"/>
        </w:rPr>
        <w:t>40</w:t>
      </w:r>
      <w:r w:rsidRPr="00E074FB">
        <w:rPr>
          <w:rFonts w:ascii="CMU Serif Roman" w:hAnsi="CMU Serif Roman" w:cs="CMU Serif Roman"/>
          <w:color w:val="222222"/>
          <w:sz w:val="24"/>
          <w:szCs w:val="24"/>
          <w:shd w:val="clear" w:color="auto" w:fill="FFFFFF"/>
        </w:rPr>
        <w:t>(6), 584-602.</w:t>
      </w:r>
    </w:p>
    <w:p w14:paraId="15AC9FA3" w14:textId="6D28BAC5"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Hime, P. M., Lemmon, A. R., Lemmon, E. M., Prendini, E., Brown, J. M, Thomson, R. C, Kratovil, J. D, Noonan, B. P, Pyron, R A., Peloso, P. L V, Kortyna, M. L, Keogh, J. S., Donnellan, S. C, Mueller, R. L., Raxworthy, C. J, Kunte, K., Ron, S. R, Das, S., Gaitonde, N., Green, D. M, Labisko, J., Che, J., </w:t>
      </w:r>
      <w:r w:rsidR="00561738" w:rsidRPr="001F270F">
        <w:rPr>
          <w:rFonts w:ascii="CMU Serif Roman" w:hAnsi="CMU Serif Roman" w:cs="CMU Serif Roman"/>
          <w:color w:val="222222"/>
          <w:sz w:val="24"/>
          <w:szCs w:val="24"/>
          <w:shd w:val="clear" w:color="auto" w:fill="FFFFFF"/>
        </w:rPr>
        <w:t>&amp;</w:t>
      </w:r>
      <w:r w:rsidR="00561738">
        <w:rPr>
          <w:rFonts w:ascii="CMU Serif Roman" w:hAnsi="CMU Serif Roman" w:cs="CMU Serif Roman"/>
          <w:color w:val="222222"/>
          <w:sz w:val="24"/>
          <w:szCs w:val="24"/>
          <w:shd w:val="clear" w:color="auto" w:fill="FFFFFF"/>
        </w:rPr>
        <w:t xml:space="preserve"> </w:t>
      </w:r>
      <w:r w:rsidRPr="008B6D7A">
        <w:rPr>
          <w:rFonts w:ascii="CMU Serif Roman" w:eastAsia="CMU Serif Roman" w:hAnsi="CMU Serif Roman" w:cs="CMU Serif Roman"/>
          <w:color w:val="222222"/>
          <w:sz w:val="24"/>
          <w:szCs w:val="24"/>
          <w:highlight w:val="white"/>
        </w:rPr>
        <w:t xml:space="preserve">Weisrock, D. W. (2021). Phylogenomics reveals ancient gene tree discordance in the amphibian tree of life.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70</w:t>
      </w:r>
      <w:r w:rsidRPr="008B6D7A">
        <w:rPr>
          <w:rFonts w:ascii="CMU Serif Roman" w:eastAsia="CMU Serif Roman" w:hAnsi="CMU Serif Roman" w:cs="CMU Serif Roman"/>
          <w:color w:val="222222"/>
          <w:sz w:val="24"/>
          <w:szCs w:val="24"/>
          <w:highlight w:val="white"/>
        </w:rPr>
        <w:t>(1), 49-66.</w:t>
      </w:r>
    </w:p>
    <w:p w14:paraId="1A74F8E6"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Hoskin, C. J., &amp; Aland, K. (2011). Two new frog species (Microhylidae: </w:t>
      </w:r>
      <w:r w:rsidRPr="008B6D7A">
        <w:rPr>
          <w:rFonts w:ascii="CMU Serif Roman" w:eastAsia="CMU Serif Roman" w:hAnsi="CMU Serif Roman" w:cs="CMU Serif Roman"/>
          <w:i/>
          <w:color w:val="222222"/>
          <w:sz w:val="24"/>
          <w:szCs w:val="24"/>
          <w:highlight w:val="white"/>
        </w:rPr>
        <w:t>Cophixalus</w:t>
      </w:r>
      <w:r w:rsidRPr="008B6D7A">
        <w:rPr>
          <w:rFonts w:ascii="CMU Serif Roman" w:eastAsia="CMU Serif Roman" w:hAnsi="CMU Serif Roman" w:cs="CMU Serif Roman"/>
          <w:color w:val="222222"/>
          <w:sz w:val="24"/>
          <w:szCs w:val="24"/>
          <w:highlight w:val="white"/>
        </w:rPr>
        <w:t xml:space="preserve">) from boulder habitats on Cape York Peninsula, north-east Australia. </w:t>
      </w:r>
      <w:r w:rsidRPr="008B6D7A">
        <w:rPr>
          <w:rFonts w:ascii="CMU Serif Roman" w:eastAsia="CMU Serif Roman" w:hAnsi="CMU Serif Roman" w:cs="CMU Serif Roman"/>
          <w:i/>
          <w:color w:val="222222"/>
          <w:sz w:val="24"/>
          <w:szCs w:val="24"/>
          <w:highlight w:val="white"/>
        </w:rPr>
        <w:t>Zootaxa</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3027</w:t>
      </w:r>
      <w:r w:rsidRPr="008B6D7A">
        <w:rPr>
          <w:rFonts w:ascii="CMU Serif Roman" w:eastAsia="CMU Serif Roman" w:hAnsi="CMU Serif Roman" w:cs="CMU Serif Roman"/>
          <w:color w:val="222222"/>
          <w:sz w:val="24"/>
          <w:szCs w:val="24"/>
          <w:highlight w:val="white"/>
        </w:rPr>
        <w:t>(1), 39-51.</w:t>
      </w:r>
    </w:p>
    <w:p w14:paraId="147D4A6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Hoskin, C. J. (2013). A new frog species (Microhylidae: </w:t>
      </w:r>
      <w:r w:rsidRPr="008B6D7A">
        <w:rPr>
          <w:rFonts w:ascii="CMU Serif Roman" w:eastAsia="CMU Serif Roman" w:hAnsi="CMU Serif Roman" w:cs="CMU Serif Roman"/>
          <w:i/>
          <w:color w:val="222222"/>
          <w:sz w:val="24"/>
          <w:szCs w:val="24"/>
          <w:highlight w:val="white"/>
        </w:rPr>
        <w:t>Cophixalus</w:t>
      </w:r>
      <w:r w:rsidRPr="008B6D7A">
        <w:rPr>
          <w:rFonts w:ascii="CMU Serif Roman" w:eastAsia="CMU Serif Roman" w:hAnsi="CMU Serif Roman" w:cs="CMU Serif Roman"/>
          <w:color w:val="222222"/>
          <w:sz w:val="24"/>
          <w:szCs w:val="24"/>
          <w:highlight w:val="white"/>
        </w:rPr>
        <w:t xml:space="preserve">) from boulder-pile habitat of Cape Melville, north-east Australia. </w:t>
      </w:r>
      <w:r w:rsidRPr="008B6D7A">
        <w:rPr>
          <w:rFonts w:ascii="CMU Serif Roman" w:eastAsia="CMU Serif Roman" w:hAnsi="CMU Serif Roman" w:cs="CMU Serif Roman"/>
          <w:i/>
          <w:color w:val="222222"/>
          <w:sz w:val="24"/>
          <w:szCs w:val="24"/>
          <w:highlight w:val="white"/>
        </w:rPr>
        <w:t>Zootaxa</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3722</w:t>
      </w:r>
      <w:r w:rsidRPr="008B6D7A">
        <w:rPr>
          <w:rFonts w:ascii="CMU Serif Roman" w:eastAsia="CMU Serif Roman" w:hAnsi="CMU Serif Roman" w:cs="CMU Serif Roman"/>
          <w:color w:val="222222"/>
          <w:sz w:val="24"/>
          <w:szCs w:val="24"/>
          <w:highlight w:val="white"/>
        </w:rPr>
        <w:t>, 61-72.</w:t>
      </w:r>
    </w:p>
    <w:p w14:paraId="259B0EE8"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Kalyaanamoorthy, S., Minh, B. Q., Wong, T. K., Von Haeseler, A., &amp; Jermiin, L. S. (2017). ModelFinder: fast model selection for accurate phylogenetic estimates. </w:t>
      </w:r>
      <w:r w:rsidRPr="008B6D7A">
        <w:rPr>
          <w:rFonts w:ascii="CMU Serif Roman" w:eastAsia="CMU Serif Roman" w:hAnsi="CMU Serif Roman" w:cs="CMU Serif Roman"/>
          <w:i/>
          <w:color w:val="222222"/>
          <w:sz w:val="24"/>
          <w:szCs w:val="24"/>
          <w:highlight w:val="white"/>
        </w:rPr>
        <w:t>Nature methods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14</w:t>
      </w:r>
      <w:r w:rsidRPr="008B6D7A">
        <w:rPr>
          <w:rFonts w:ascii="CMU Serif Roman" w:eastAsia="CMU Serif Roman" w:hAnsi="CMU Serif Roman" w:cs="CMU Serif Roman"/>
          <w:color w:val="222222"/>
          <w:sz w:val="24"/>
          <w:szCs w:val="24"/>
          <w:highlight w:val="white"/>
        </w:rPr>
        <w:t>(6), 587-589.</w:t>
      </w:r>
    </w:p>
    <w:p w14:paraId="48979F71" w14:textId="406AB77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Katoh, K., &amp; Standley, D. M. (2013). MAFFT multiple sequence alignment software version 7: improvements in performance and usability.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(4), 772-780.</w:t>
      </w:r>
    </w:p>
    <w:p w14:paraId="590DBFA0" w14:textId="334DCFF8" w:rsidR="004C44C3" w:rsidRPr="004C44C3" w:rsidRDefault="004C44C3" w:rsidP="008B6D7A">
      <w:pPr>
        <w:spacing w:line="360" w:lineRule="auto"/>
        <w:ind w:left="720" w:hanging="720"/>
        <w:rPr>
          <w:rFonts w:ascii="CMU Serif Roman" w:eastAsia="CMU Serif Roman" w:hAnsi="CMU Serif Roman" w:cs="CMU Serif Roman"/>
          <w:color w:val="222222"/>
          <w:sz w:val="36"/>
          <w:szCs w:val="36"/>
          <w:highlight w:val="white"/>
        </w:rPr>
      </w:pPr>
      <w:r w:rsidRPr="004C44C3">
        <w:rPr>
          <w:rFonts w:ascii="CMU Serif Roman" w:hAnsi="CMU Serif Roman" w:cs="CMU Serif Roman"/>
          <w:color w:val="222222"/>
          <w:sz w:val="24"/>
          <w:szCs w:val="24"/>
          <w:shd w:val="clear" w:color="auto" w:fill="FFFFFF"/>
        </w:rPr>
        <w:t>Keogh, J. S. (1998). Molecular phylogeny of elapid snakes and a consideration of their biogeographic history. </w:t>
      </w:r>
      <w:r w:rsidRPr="004C44C3">
        <w:rPr>
          <w:rFonts w:ascii="CMU Serif Roman" w:hAnsi="CMU Serif Roman" w:cs="CMU Serif Roman"/>
          <w:i/>
          <w:iCs/>
          <w:color w:val="222222"/>
          <w:sz w:val="24"/>
          <w:szCs w:val="24"/>
          <w:shd w:val="clear" w:color="auto" w:fill="FFFFFF"/>
        </w:rPr>
        <w:t>Biological journal of the Linnean Society</w:t>
      </w:r>
      <w:r w:rsidRPr="004C44C3">
        <w:rPr>
          <w:rFonts w:ascii="CMU Serif Roman" w:hAnsi="CMU Serif Roman" w:cs="CMU Serif Roman"/>
          <w:color w:val="222222"/>
          <w:sz w:val="24"/>
          <w:szCs w:val="24"/>
          <w:shd w:val="clear" w:color="auto" w:fill="FFFFFF"/>
        </w:rPr>
        <w:t>, </w:t>
      </w:r>
      <w:r w:rsidRPr="004C44C3">
        <w:rPr>
          <w:rFonts w:ascii="CMU Serif Roman" w:hAnsi="CMU Serif Roman" w:cs="CMU Serif Roman"/>
          <w:i/>
          <w:iCs/>
          <w:color w:val="222222"/>
          <w:sz w:val="24"/>
          <w:szCs w:val="24"/>
          <w:shd w:val="clear" w:color="auto" w:fill="FFFFFF"/>
        </w:rPr>
        <w:t>63</w:t>
      </w:r>
      <w:r w:rsidRPr="004C44C3">
        <w:rPr>
          <w:rFonts w:ascii="CMU Serif Roman" w:hAnsi="CMU Serif Roman" w:cs="CMU Serif Roman"/>
          <w:color w:val="222222"/>
          <w:sz w:val="24"/>
          <w:szCs w:val="24"/>
          <w:shd w:val="clear" w:color="auto" w:fill="FFFFFF"/>
        </w:rPr>
        <w:t>(2), 177-203.</w:t>
      </w:r>
    </w:p>
    <w:p w14:paraId="7BCC7EA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Landis, M. J. (2017). Biogeographic dating of speciation times using paleogeographically informed processes.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(2), 128-144.</w:t>
      </w:r>
    </w:p>
    <w:p w14:paraId="6F22B263"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Lemmon, A. R., Emme, S. A., &amp; Lemmon, E. M. (2012). Anchored hybrid enrichment for massively high-throughput phylogenomics.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61</w:t>
      </w:r>
      <w:r w:rsidRPr="008B6D7A">
        <w:rPr>
          <w:rFonts w:ascii="CMU Serif Roman" w:eastAsia="CMU Serif Roman" w:hAnsi="CMU Serif Roman" w:cs="CMU Serif Roman"/>
          <w:color w:val="222222"/>
          <w:sz w:val="24"/>
          <w:szCs w:val="24"/>
          <w:highlight w:val="white"/>
        </w:rPr>
        <w:t>(5), 727-744.</w:t>
      </w:r>
    </w:p>
    <w:p w14:paraId="21228052" w14:textId="0C134D65"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lastRenderedPageBreak/>
        <w:t>Macphail, M. K., &amp; Hill, R. S. (2018). What was the vegetation in northwest Australia during the Paleogene, 66–23 million years ago</w:t>
      </w:r>
      <w:del w:id="167" w:author="Ian Brennan" w:date="2023-04-12T15:36:00Z">
        <w:r w:rsidRPr="008B6D7A">
          <w:rPr>
            <w:rFonts w:ascii="CMU Serif Roman" w:eastAsia="CMU Serif Roman" w:hAnsi="CMU Serif Roman" w:cs="CMU Serif Roman"/>
            <w:color w:val="222222"/>
            <w:sz w:val="24"/>
            <w:szCs w:val="24"/>
            <w:highlight w:val="white"/>
          </w:rPr>
          <w:delText>?.</w:delText>
        </w:r>
      </w:del>
      <w:ins w:id="168" w:author="Ian Brennan" w:date="2023-04-12T15:36:00Z">
        <w:r w:rsidRPr="008B6D7A">
          <w:rPr>
            <w:rFonts w:ascii="CMU Serif Roman" w:eastAsia="CMU Serif Roman" w:hAnsi="CMU Serif Roman" w:cs="CMU Serif Roman"/>
            <w:color w:val="222222"/>
            <w:sz w:val="24"/>
            <w:szCs w:val="24"/>
            <w:highlight w:val="white"/>
          </w:rPr>
          <w:t>?</w:t>
        </w:r>
      </w:ins>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Australian Journal of Botany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(7), 556-574.</w:t>
      </w:r>
    </w:p>
    <w:p w14:paraId="43A1831C" w14:textId="25523B79"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Mao, X., &amp; Retallack, G. (2019). Late Miocene drying of central Australia. </w:t>
      </w:r>
      <w:r w:rsidRPr="008B6D7A">
        <w:rPr>
          <w:rFonts w:ascii="CMU Serif Roman" w:eastAsia="CMU Serif Roman" w:hAnsi="CMU Serif Roman" w:cs="CMU Serif Roman"/>
          <w:i/>
          <w:color w:val="222222"/>
          <w:sz w:val="24"/>
          <w:szCs w:val="24"/>
          <w:highlight w:val="white"/>
        </w:rPr>
        <w:t>Palaeogeography, Palaeoclimatology, Palaeoecology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514</w:t>
      </w:r>
      <w:r w:rsidRPr="008B6D7A">
        <w:rPr>
          <w:rFonts w:ascii="CMU Serif Roman" w:eastAsia="CMU Serif Roman" w:hAnsi="CMU Serif Roman" w:cs="CMU Serif Roman"/>
          <w:color w:val="222222"/>
          <w:sz w:val="24"/>
          <w:szCs w:val="24"/>
          <w:highlight w:val="white"/>
        </w:rPr>
        <w:t>, 292-304.</w:t>
      </w:r>
    </w:p>
    <w:p w14:paraId="5EC04F4C" w14:textId="2E5E1F41" w:rsidR="00983DF7" w:rsidRDefault="00983DF7" w:rsidP="008B6D7A">
      <w:pPr>
        <w:spacing w:line="360" w:lineRule="auto"/>
        <w:ind w:left="720" w:hanging="720"/>
        <w:rPr>
          <w:rFonts w:ascii="CMU Serif Roman" w:hAnsi="CMU Serif Roman"/>
          <w:color w:val="222222"/>
          <w:sz w:val="24"/>
          <w:shd w:val="clear" w:color="auto" w:fill="FFFFFF"/>
          <w:rPrChange w:id="169" w:author="Ian Brennan" w:date="2023-04-12T15:36:00Z">
            <w:rPr>
              <w:rFonts w:ascii="CMU Serif Roman" w:hAnsi="CMU Serif Roman"/>
              <w:color w:val="222222"/>
              <w:sz w:val="36"/>
              <w:highlight w:val="white"/>
            </w:rPr>
          </w:rPrChange>
        </w:rPr>
      </w:pPr>
      <w:r w:rsidRPr="00983DF7">
        <w:rPr>
          <w:rFonts w:ascii="CMU Serif Roman" w:hAnsi="CMU Serif Roman" w:cs="CMU Serif Roman"/>
          <w:color w:val="222222"/>
          <w:sz w:val="24"/>
          <w:szCs w:val="24"/>
          <w:shd w:val="clear" w:color="auto" w:fill="FFFFFF"/>
        </w:rPr>
        <w:t>Marki, P. Z., Jønsson, K. A., Irestedt, M., Nguyen, J. M., Rahbek, C., &amp; Fjeldså, J. (2017). Supermatrix phylogeny and biogeography of the Australasian Meliphagides radiation (Aves: Passeriformes). </w:t>
      </w:r>
      <w:r w:rsidRPr="00983DF7">
        <w:rPr>
          <w:rFonts w:ascii="CMU Serif Roman" w:hAnsi="CMU Serif Roman" w:cs="CMU Serif Roman"/>
          <w:i/>
          <w:iCs/>
          <w:color w:val="222222"/>
          <w:sz w:val="24"/>
          <w:szCs w:val="24"/>
          <w:shd w:val="clear" w:color="auto" w:fill="FFFFFF"/>
        </w:rPr>
        <w:t>Molecular phylogenetics and Evolution</w:t>
      </w:r>
      <w:r w:rsidRPr="00983DF7">
        <w:rPr>
          <w:rFonts w:ascii="CMU Serif Roman" w:hAnsi="CMU Serif Roman" w:cs="CMU Serif Roman"/>
          <w:color w:val="222222"/>
          <w:sz w:val="24"/>
          <w:szCs w:val="24"/>
          <w:shd w:val="clear" w:color="auto" w:fill="FFFFFF"/>
        </w:rPr>
        <w:t>, </w:t>
      </w:r>
      <w:r w:rsidRPr="00983DF7">
        <w:rPr>
          <w:rFonts w:ascii="CMU Serif Roman" w:hAnsi="CMU Serif Roman" w:cs="CMU Serif Roman"/>
          <w:i/>
          <w:iCs/>
          <w:color w:val="222222"/>
          <w:sz w:val="24"/>
          <w:szCs w:val="24"/>
          <w:shd w:val="clear" w:color="auto" w:fill="FFFFFF"/>
        </w:rPr>
        <w:t>107</w:t>
      </w:r>
      <w:r w:rsidRPr="00983DF7">
        <w:rPr>
          <w:rFonts w:ascii="CMU Serif Roman" w:hAnsi="CMU Serif Roman" w:cs="CMU Serif Roman"/>
          <w:color w:val="222222"/>
          <w:sz w:val="24"/>
          <w:szCs w:val="24"/>
          <w:shd w:val="clear" w:color="auto" w:fill="FFFFFF"/>
        </w:rPr>
        <w:t>, 516-529.</w:t>
      </w:r>
    </w:p>
    <w:p w14:paraId="6BE1D2E2" w14:textId="780C5DA7" w:rsidR="005252B0" w:rsidRPr="005252B0" w:rsidRDefault="005252B0" w:rsidP="008B6D7A">
      <w:pPr>
        <w:spacing w:line="360" w:lineRule="auto"/>
        <w:ind w:left="720" w:hanging="720"/>
        <w:rPr>
          <w:ins w:id="170" w:author="Ian Brennan" w:date="2023-04-12T15:36:00Z"/>
          <w:rFonts w:ascii="CMU Serif Roman" w:eastAsia="CMU Serif Roman" w:hAnsi="CMU Serif Roman" w:cs="CMU Serif Roman"/>
          <w:color w:val="222222"/>
          <w:sz w:val="48"/>
          <w:szCs w:val="48"/>
          <w:highlight w:val="white"/>
        </w:rPr>
      </w:pPr>
      <w:ins w:id="171" w:author="Ian Brennan" w:date="2023-04-12T15:36:00Z">
        <w:r w:rsidRPr="005252B0">
          <w:rPr>
            <w:rFonts w:ascii="CMU Serif Roman" w:hAnsi="CMU Serif Roman" w:cs="CMU Serif Roman"/>
            <w:color w:val="222222"/>
            <w:sz w:val="24"/>
            <w:szCs w:val="24"/>
            <w:shd w:val="clear" w:color="auto" w:fill="FFFFFF"/>
          </w:rPr>
          <w:t>Matzke, N. J. (2014). Model selection in historical biogeography reveals that founder-event speciation is a crucial process in island clades. </w:t>
        </w:r>
        <w:r w:rsidRPr="005252B0">
          <w:rPr>
            <w:rFonts w:ascii="CMU Serif Roman" w:hAnsi="CMU Serif Roman" w:cs="CMU Serif Roman"/>
            <w:i/>
            <w:iCs/>
            <w:color w:val="222222"/>
            <w:sz w:val="24"/>
            <w:szCs w:val="24"/>
            <w:shd w:val="clear" w:color="auto" w:fill="FFFFFF"/>
          </w:rPr>
          <w:t>Systematic biology</w:t>
        </w:r>
        <w:r w:rsidRPr="005252B0">
          <w:rPr>
            <w:rFonts w:ascii="CMU Serif Roman" w:hAnsi="CMU Serif Roman" w:cs="CMU Serif Roman"/>
            <w:color w:val="222222"/>
            <w:sz w:val="24"/>
            <w:szCs w:val="24"/>
            <w:shd w:val="clear" w:color="auto" w:fill="FFFFFF"/>
          </w:rPr>
          <w:t>, </w:t>
        </w:r>
        <w:r w:rsidRPr="005252B0">
          <w:rPr>
            <w:rFonts w:ascii="CMU Serif Roman" w:hAnsi="CMU Serif Roman" w:cs="CMU Serif Roman"/>
            <w:i/>
            <w:iCs/>
            <w:color w:val="222222"/>
            <w:sz w:val="24"/>
            <w:szCs w:val="24"/>
            <w:shd w:val="clear" w:color="auto" w:fill="FFFFFF"/>
          </w:rPr>
          <w:t>63</w:t>
        </w:r>
        <w:r w:rsidRPr="005252B0">
          <w:rPr>
            <w:rFonts w:ascii="CMU Serif Roman" w:hAnsi="CMU Serif Roman" w:cs="CMU Serif Roman"/>
            <w:color w:val="222222"/>
            <w:sz w:val="24"/>
            <w:szCs w:val="24"/>
            <w:shd w:val="clear" w:color="auto" w:fill="FFFFFF"/>
          </w:rPr>
          <w:t>(6), 951-970.</w:t>
        </w:r>
      </w:ins>
    </w:p>
    <w:p w14:paraId="262FA14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Minh, B. Q., Nguyen, M. A. T., &amp; von Haeseler, A. (2013). Ultrafast approximation for phylogenetic bootstrap.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(5), 1188-1195.</w:t>
      </w:r>
    </w:p>
    <w:p w14:paraId="0C4B5EBD" w14:textId="0DD00898" w:rsidR="006211A3" w:rsidRDefault="00000000" w:rsidP="008B6D7A">
      <w:pPr>
        <w:spacing w:line="360" w:lineRule="auto"/>
        <w:ind w:left="720" w:hanging="720"/>
        <w:rPr>
          <w:rFonts w:ascii="CMU Serif Roman" w:hAnsi="CMU Serif Roman"/>
          <w:color w:val="222222"/>
          <w:sz w:val="24"/>
          <w:rPrChange w:id="172" w:author="Ian Brennan" w:date="2023-04-12T15:36:00Z">
            <w:rPr>
              <w:rFonts w:ascii="CMU Serif Roman" w:hAnsi="CMU Serif Roman"/>
              <w:sz w:val="24"/>
            </w:rPr>
          </w:rPrChange>
        </w:rPr>
      </w:pPr>
      <w:r w:rsidRPr="008B6D7A">
        <w:rPr>
          <w:rFonts w:ascii="CMU Serif Roman" w:eastAsia="CMU Serif Roman" w:hAnsi="CMU Serif Roman" w:cs="CMU Serif Roman"/>
          <w:color w:val="222222"/>
          <w:sz w:val="24"/>
          <w:szCs w:val="24"/>
          <w:highlight w:val="white"/>
        </w:rPr>
        <w:t xml:space="preserve">Mitchell, K. J., Pratt, R. C., Watson, L. N., Gibb, G. C., Llamas, B., Kasper, M., ... &amp; Cooper, A. (2014). Molecular phylogeny, biogeography, and habitat preference evolution of marsupials.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31</w:t>
      </w:r>
      <w:r w:rsidRPr="008B6D7A">
        <w:rPr>
          <w:rFonts w:ascii="CMU Serif Roman" w:eastAsia="CMU Serif Roman" w:hAnsi="CMU Serif Roman" w:cs="CMU Serif Roman"/>
          <w:color w:val="222222"/>
          <w:sz w:val="24"/>
          <w:szCs w:val="24"/>
          <w:highlight w:val="white"/>
        </w:rPr>
        <w:t>(9), 2322-2330.</w:t>
      </w:r>
    </w:p>
    <w:p w14:paraId="00E663E6" w14:textId="42DBD21A" w:rsidR="00560AC4" w:rsidRPr="00560AC4" w:rsidRDefault="00560AC4" w:rsidP="008B6D7A">
      <w:pPr>
        <w:spacing w:line="360" w:lineRule="auto"/>
        <w:ind w:left="720" w:hanging="720"/>
        <w:rPr>
          <w:ins w:id="173" w:author="Ian Brennan" w:date="2023-04-12T15:36:00Z"/>
          <w:rFonts w:ascii="CMU Serif Roman" w:eastAsia="CMU Serif Roman" w:hAnsi="CMU Serif Roman" w:cs="CMU Serif Roman"/>
          <w:sz w:val="36"/>
          <w:szCs w:val="36"/>
        </w:rPr>
      </w:pPr>
      <w:ins w:id="174" w:author="Ian Brennan" w:date="2023-04-12T15:36:00Z">
        <w:r w:rsidRPr="00560AC4">
          <w:rPr>
            <w:rFonts w:ascii="CMU Serif Roman" w:hAnsi="CMU Serif Roman" w:cs="CMU Serif Roman"/>
            <w:color w:val="222222"/>
            <w:sz w:val="24"/>
            <w:szCs w:val="24"/>
            <w:shd w:val="clear" w:color="auto" w:fill="FFFFFF"/>
          </w:rPr>
          <w:t>Morgan, M. J., Roberts, J. D., &amp; Keogh, J. S. (2007). Molecular phylogenetic dating supports an ancient endemic speciation model in Australia’s biodiversity hotspot. </w:t>
        </w:r>
        <w:r w:rsidRPr="00560AC4">
          <w:rPr>
            <w:rFonts w:ascii="CMU Serif Roman" w:hAnsi="CMU Serif Roman" w:cs="CMU Serif Roman"/>
            <w:i/>
            <w:iCs/>
            <w:color w:val="222222"/>
            <w:sz w:val="24"/>
            <w:szCs w:val="24"/>
            <w:shd w:val="clear" w:color="auto" w:fill="FFFFFF"/>
          </w:rPr>
          <w:t>Molecular Phylogenetics and Evolution</w:t>
        </w:r>
        <w:r w:rsidRPr="00560AC4">
          <w:rPr>
            <w:rFonts w:ascii="CMU Serif Roman" w:hAnsi="CMU Serif Roman" w:cs="CMU Serif Roman"/>
            <w:color w:val="222222"/>
            <w:sz w:val="24"/>
            <w:szCs w:val="24"/>
            <w:shd w:val="clear" w:color="auto" w:fill="FFFFFF"/>
          </w:rPr>
          <w:t>, </w:t>
        </w:r>
        <w:r w:rsidRPr="00560AC4">
          <w:rPr>
            <w:rFonts w:ascii="CMU Serif Roman" w:hAnsi="CMU Serif Roman" w:cs="CMU Serif Roman"/>
            <w:i/>
            <w:iCs/>
            <w:color w:val="222222"/>
            <w:sz w:val="24"/>
            <w:szCs w:val="24"/>
            <w:shd w:val="clear" w:color="auto" w:fill="FFFFFF"/>
          </w:rPr>
          <w:t>44</w:t>
        </w:r>
        <w:r w:rsidRPr="00560AC4">
          <w:rPr>
            <w:rFonts w:ascii="CMU Serif Roman" w:hAnsi="CMU Serif Roman" w:cs="CMU Serif Roman"/>
            <w:color w:val="222222"/>
            <w:sz w:val="24"/>
            <w:szCs w:val="24"/>
            <w:shd w:val="clear" w:color="auto" w:fill="FFFFFF"/>
          </w:rPr>
          <w:t>(1), 371-385.</w:t>
        </w:r>
      </w:ins>
    </w:p>
    <w:p w14:paraId="427E3DB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Mörs, T., Reguero, M., Vasylan, D., (2020). First fossil frog from Antarctica: implications for Eocene high latitude climate conditions and Gondwanan cosmopolitanism of Australobatrachia. </w:t>
      </w:r>
      <w:r w:rsidRPr="008B6D7A">
        <w:rPr>
          <w:rFonts w:ascii="CMU Serif Roman" w:eastAsia="CMU Serif Roman" w:hAnsi="CMU Serif Roman" w:cs="CMU Serif Roman"/>
          <w:i/>
          <w:sz w:val="24"/>
          <w:szCs w:val="24"/>
        </w:rPr>
        <w:t>Scientific Reports</w:t>
      </w:r>
      <w:r w:rsidRPr="008B6D7A">
        <w:rPr>
          <w:rFonts w:ascii="CMU Serif Roman" w:eastAsia="CMU Serif Roman" w:hAnsi="CMU Serif Roman" w:cs="CMU Serif Roman"/>
          <w:sz w:val="24"/>
          <w:szCs w:val="24"/>
        </w:rPr>
        <w:t xml:space="preserve"> 10, 5051. </w:t>
      </w:r>
      <w:r w:rsidRPr="008B6D7A">
        <w:rPr>
          <w:rFonts w:ascii="CMU Serif Roman" w:eastAsia="CMU Serif Roman" w:hAnsi="CMU Serif Roman" w:cs="CMU Serif Roman"/>
          <w:sz w:val="24"/>
          <w:szCs w:val="24"/>
        </w:rPr>
        <w:tab/>
      </w:r>
    </w:p>
    <w:p w14:paraId="00138E00" w14:textId="41D09908" w:rsidR="006211A3" w:rsidRDefault="00000000" w:rsidP="008B6D7A">
      <w:pPr>
        <w:spacing w:line="360" w:lineRule="auto"/>
        <w:ind w:left="720" w:hanging="720"/>
        <w:rPr>
          <w:rFonts w:ascii="CMU Serif Roman" w:hAnsi="CMU Serif Roman"/>
          <w:color w:val="222222"/>
          <w:sz w:val="24"/>
          <w:rPrChange w:id="175" w:author="Ian Brennan" w:date="2023-04-12T15:36:00Z">
            <w:rPr>
              <w:rFonts w:ascii="CMU Serif Roman" w:hAnsi="CMU Serif Roman"/>
              <w:sz w:val="24"/>
            </w:rPr>
          </w:rPrChange>
        </w:rPr>
      </w:pPr>
      <w:r w:rsidRPr="008B6D7A">
        <w:rPr>
          <w:rFonts w:ascii="CMU Serif Roman" w:eastAsia="CMU Serif Roman" w:hAnsi="CMU Serif Roman" w:cs="CMU Serif Roman"/>
          <w:color w:val="222222"/>
          <w:sz w:val="24"/>
          <w:szCs w:val="24"/>
          <w:highlight w:val="white"/>
        </w:rPr>
        <w:t xml:space="preserve">Nicoli, L., Muzzopappa, P., Espinoza, N., &amp; Melchor, R. (2022). A new fossil species of </w:t>
      </w:r>
      <w:r w:rsidRPr="00A70C1D">
        <w:rPr>
          <w:rFonts w:ascii="CMU Serif Roman" w:hAnsi="CMU Serif Roman"/>
          <w:i/>
          <w:color w:val="222222"/>
          <w:sz w:val="24"/>
          <w:highlight w:val="white"/>
          <w:rPrChange w:id="176" w:author="Ian Brennan" w:date="2023-04-12T15:36:00Z">
            <w:rPr>
              <w:rFonts w:ascii="CMU Serif Roman" w:hAnsi="CMU Serif Roman"/>
              <w:color w:val="222222"/>
              <w:sz w:val="24"/>
              <w:highlight w:val="white"/>
            </w:rPr>
          </w:rPrChange>
        </w:rPr>
        <w:t>Calyptocephalella</w:t>
      </w:r>
      <w:r w:rsidRPr="008B6D7A">
        <w:rPr>
          <w:rFonts w:ascii="CMU Serif Roman" w:eastAsia="CMU Serif Roman" w:hAnsi="CMU Serif Roman" w:cs="CMU Serif Roman"/>
          <w:color w:val="222222"/>
          <w:sz w:val="24"/>
          <w:szCs w:val="24"/>
          <w:highlight w:val="white"/>
        </w:rPr>
        <w:t xml:space="preserve"> (Anura: Australobatrachia) from the Miocene of northern </w:t>
      </w:r>
      <w:r w:rsidRPr="008B6D7A">
        <w:rPr>
          <w:rFonts w:ascii="CMU Serif Roman" w:eastAsia="CMU Serif Roman" w:hAnsi="CMU Serif Roman" w:cs="CMU Serif Roman"/>
          <w:color w:val="222222"/>
          <w:sz w:val="24"/>
          <w:szCs w:val="24"/>
          <w:highlight w:val="white"/>
        </w:rPr>
        <w:lastRenderedPageBreak/>
        <w:t xml:space="preserve">Patagonia: Novel evidence of the broad past diversity of the genus. </w:t>
      </w:r>
      <w:r w:rsidRPr="008B6D7A">
        <w:rPr>
          <w:rFonts w:ascii="CMU Serif Roman" w:eastAsia="CMU Serif Roman" w:hAnsi="CMU Serif Roman" w:cs="CMU Serif Roman"/>
          <w:i/>
          <w:color w:val="222222"/>
          <w:sz w:val="24"/>
          <w:szCs w:val="24"/>
          <w:highlight w:val="white"/>
        </w:rPr>
        <w:t>Journal of South American Earth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119</w:t>
      </w:r>
      <w:r w:rsidRPr="008B6D7A">
        <w:rPr>
          <w:rFonts w:ascii="CMU Serif Roman" w:eastAsia="CMU Serif Roman" w:hAnsi="CMU Serif Roman" w:cs="CMU Serif Roman"/>
          <w:color w:val="222222"/>
          <w:sz w:val="24"/>
          <w:szCs w:val="24"/>
          <w:highlight w:val="white"/>
        </w:rPr>
        <w:t>, 104008.</w:t>
      </w:r>
    </w:p>
    <w:p w14:paraId="7A8B9CCC" w14:textId="04FB93C4" w:rsidR="00E26154" w:rsidRPr="008B6D7A" w:rsidRDefault="00E26154" w:rsidP="008B6D7A">
      <w:pPr>
        <w:spacing w:line="360" w:lineRule="auto"/>
        <w:ind w:left="720" w:hanging="720"/>
        <w:rPr>
          <w:ins w:id="177" w:author="Ian Brennan" w:date="2023-04-12T15:36:00Z"/>
          <w:rFonts w:ascii="CMU Serif Roman" w:eastAsia="CMU Serif Roman" w:hAnsi="CMU Serif Roman" w:cs="CMU Serif Roman"/>
          <w:sz w:val="24"/>
          <w:szCs w:val="24"/>
        </w:rPr>
      </w:pPr>
      <w:ins w:id="178" w:author="Ian Brennan" w:date="2023-04-12T15:36:00Z">
        <w:r w:rsidRPr="00E26154">
          <w:rPr>
            <w:rFonts w:ascii="CMU Serif Roman" w:hAnsi="CMU Serif Roman" w:cs="CMU Serif Roman"/>
            <w:color w:val="222222"/>
            <w:sz w:val="24"/>
            <w:szCs w:val="24"/>
            <w:shd w:val="clear" w:color="auto" w:fill="FFFFFF"/>
          </w:rPr>
          <w:t xml:space="preserve">Novikova, P. Y., Brennan, I. G., Booker, W., Mahony, M., Doughty, P., Lemmon, A. R., </w:t>
        </w:r>
        <w:r>
          <w:rPr>
            <w:rFonts w:ascii="CMU Serif Roman" w:hAnsi="CMU Serif Roman" w:cs="CMU Serif Roman"/>
            <w:color w:val="222222"/>
            <w:sz w:val="24"/>
            <w:szCs w:val="24"/>
            <w:shd w:val="clear" w:color="auto" w:fill="FFFFFF"/>
          </w:rPr>
          <w:t xml:space="preserve">Lemmon, E. M., Roberts, J. D., </w:t>
        </w:r>
        <w:r w:rsidRPr="00E26154">
          <w:rPr>
            <w:rFonts w:ascii="CMU Serif Roman" w:hAnsi="CMU Serif Roman" w:cs="CMU Serif Roman"/>
            <w:color w:val="222222"/>
            <w:sz w:val="24"/>
            <w:szCs w:val="24"/>
            <w:shd w:val="clear" w:color="auto" w:fill="FFFFFF"/>
          </w:rPr>
          <w:t xml:space="preserve">Yant, L., Van de Peer, Y., Keogh, J. S. &amp; Donnellan, S. C. (2020). Polyploidy breaks speciation barriers in Australian burrowing frogs </w:t>
        </w:r>
        <w:r w:rsidRPr="009F05F4">
          <w:rPr>
            <w:rFonts w:ascii="CMU Serif Roman" w:hAnsi="CMU Serif Roman" w:cs="CMU Serif Roman"/>
            <w:i/>
            <w:iCs/>
            <w:color w:val="222222"/>
            <w:sz w:val="24"/>
            <w:szCs w:val="24"/>
            <w:shd w:val="clear" w:color="auto" w:fill="FFFFFF"/>
          </w:rPr>
          <w:t>Neobatrachus</w:t>
        </w:r>
        <w:r w:rsidRPr="00E26154">
          <w:rPr>
            <w:rFonts w:ascii="CMU Serif Roman" w:hAnsi="CMU Serif Roman" w:cs="CMU Serif Roman"/>
            <w:color w:val="222222"/>
            <w:sz w:val="24"/>
            <w:szCs w:val="24"/>
            <w:shd w:val="clear" w:color="auto" w:fill="FFFFFF"/>
          </w:rPr>
          <w:t>. </w:t>
        </w:r>
        <w:r w:rsidRPr="00E26154">
          <w:rPr>
            <w:rFonts w:ascii="CMU Serif Roman" w:hAnsi="CMU Serif Roman" w:cs="CMU Serif Roman"/>
            <w:i/>
            <w:iCs/>
            <w:color w:val="222222"/>
            <w:sz w:val="24"/>
            <w:szCs w:val="24"/>
            <w:shd w:val="clear" w:color="auto" w:fill="FFFFFF"/>
          </w:rPr>
          <w:t>PLoS genetics</w:t>
        </w:r>
        <w:r w:rsidRPr="00E26154">
          <w:rPr>
            <w:rFonts w:ascii="CMU Serif Roman" w:hAnsi="CMU Serif Roman" w:cs="CMU Serif Roman"/>
            <w:color w:val="222222"/>
            <w:sz w:val="24"/>
            <w:szCs w:val="24"/>
            <w:shd w:val="clear" w:color="auto" w:fill="FFFFFF"/>
          </w:rPr>
          <w:t>, </w:t>
        </w:r>
        <w:r w:rsidRPr="00E26154">
          <w:rPr>
            <w:rFonts w:ascii="CMU Serif Roman" w:hAnsi="CMU Serif Roman" w:cs="CMU Serif Roman"/>
            <w:i/>
            <w:iCs/>
            <w:color w:val="222222"/>
            <w:sz w:val="24"/>
            <w:szCs w:val="24"/>
            <w:shd w:val="clear" w:color="auto" w:fill="FFFFFF"/>
          </w:rPr>
          <w:t>16</w:t>
        </w:r>
        <w:r w:rsidRPr="00E26154">
          <w:rPr>
            <w:rFonts w:ascii="CMU Serif Roman" w:hAnsi="CMU Serif Roman" w:cs="CMU Serif Roman"/>
            <w:color w:val="222222"/>
            <w:sz w:val="24"/>
            <w:szCs w:val="24"/>
            <w:shd w:val="clear" w:color="auto" w:fill="FFFFFF"/>
          </w:rPr>
          <w:t>(5), e1008769.</w:t>
        </w:r>
      </w:ins>
    </w:p>
    <w:p w14:paraId="093B3FA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Nguyen, L. T., Schmidt, H. A., Von Haeseler, A., &amp; Minh, B. Q. (2015). IQ-TREE: a fast and effective stochastic algorithm for estimating maximum-likelihood phylogenies.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32</w:t>
      </w:r>
      <w:r w:rsidRPr="008B6D7A">
        <w:rPr>
          <w:rFonts w:ascii="CMU Serif Roman" w:eastAsia="CMU Serif Roman" w:hAnsi="CMU Serif Roman" w:cs="CMU Serif Roman"/>
          <w:color w:val="222222"/>
          <w:sz w:val="24"/>
          <w:szCs w:val="24"/>
          <w:highlight w:val="white"/>
        </w:rPr>
        <w:t>(1), 268-274.</w:t>
      </w:r>
    </w:p>
    <w:p w14:paraId="41060FEF" w14:textId="0A225395" w:rsidR="006211A3"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Oliver, L. A., Prendini, E., Kraus, F., &amp; Raxworthy, C. J. (2015). Systematics and biogeography of the </w:t>
      </w:r>
      <w:r w:rsidRPr="008B6D7A">
        <w:rPr>
          <w:rFonts w:ascii="CMU Serif Roman" w:hAnsi="CMU Serif Roman" w:cs="CMU Serif Roman"/>
          <w:i/>
          <w:color w:val="222222"/>
          <w:sz w:val="24"/>
          <w:szCs w:val="24"/>
          <w:highlight w:val="white"/>
        </w:rPr>
        <w:t>Hylarana</w:t>
      </w:r>
      <w:r w:rsidRPr="008B6D7A">
        <w:rPr>
          <w:rFonts w:ascii="CMU Serif Roman" w:hAnsi="CMU Serif Roman" w:cs="CMU Serif Roman"/>
          <w:color w:val="222222"/>
          <w:sz w:val="24"/>
          <w:szCs w:val="24"/>
          <w:highlight w:val="white"/>
        </w:rPr>
        <w:t xml:space="preserve"> frog (Anura: Ranidae) radiation across tropical Australasia, Southeast Asia, and Africa.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90</w:t>
      </w:r>
      <w:r w:rsidRPr="008B6D7A">
        <w:rPr>
          <w:rFonts w:ascii="CMU Serif Roman" w:hAnsi="CMU Serif Roman" w:cs="CMU Serif Roman"/>
          <w:color w:val="222222"/>
          <w:sz w:val="24"/>
          <w:szCs w:val="24"/>
          <w:highlight w:val="white"/>
        </w:rPr>
        <w:t>, 176-192.</w:t>
      </w:r>
      <w:r w:rsidRPr="008B6D7A">
        <w:rPr>
          <w:rFonts w:ascii="CMU Serif Roman" w:eastAsia="CMU Serif Roman" w:hAnsi="CMU Serif Roman" w:cs="CMU Serif Roman"/>
          <w:sz w:val="24"/>
          <w:szCs w:val="24"/>
        </w:rPr>
        <w:tab/>
      </w:r>
    </w:p>
    <w:p w14:paraId="61ED2EE7" w14:textId="44955EA8" w:rsidR="00A6703E" w:rsidRPr="00A6703E" w:rsidRDefault="00A6703E" w:rsidP="008B6D7A">
      <w:pPr>
        <w:spacing w:line="360" w:lineRule="auto"/>
        <w:ind w:left="720" w:hanging="720"/>
        <w:rPr>
          <w:rFonts w:ascii="CMU Serif Roman" w:eastAsia="CMU Serif Roman" w:hAnsi="CMU Serif Roman" w:cs="CMU Serif Roman"/>
          <w:sz w:val="36"/>
          <w:szCs w:val="36"/>
        </w:rPr>
      </w:pPr>
      <w:r w:rsidRPr="00A6703E">
        <w:rPr>
          <w:rFonts w:ascii="CMU Serif Roman" w:hAnsi="CMU Serif Roman" w:cs="CMU Serif Roman"/>
          <w:color w:val="222222"/>
          <w:sz w:val="24"/>
          <w:szCs w:val="24"/>
          <w:shd w:val="clear" w:color="auto" w:fill="FFFFFF"/>
        </w:rPr>
        <w:t>Oliver, P. M., Heiniger, H., Hugall, A. F., Joseph, L., &amp; Mitchell, K. J. (2020). Oligocene divergence of frogmouth birds (Podargidae) across Wallace's Line. </w:t>
      </w:r>
      <w:r w:rsidRPr="00A6703E">
        <w:rPr>
          <w:rFonts w:ascii="CMU Serif Roman" w:hAnsi="CMU Serif Roman" w:cs="CMU Serif Roman"/>
          <w:i/>
          <w:iCs/>
          <w:color w:val="222222"/>
          <w:sz w:val="24"/>
          <w:szCs w:val="24"/>
          <w:shd w:val="clear" w:color="auto" w:fill="FFFFFF"/>
        </w:rPr>
        <w:t>Biology Letters</w:t>
      </w:r>
      <w:r w:rsidRPr="00A6703E">
        <w:rPr>
          <w:rFonts w:ascii="CMU Serif Roman" w:hAnsi="CMU Serif Roman" w:cs="CMU Serif Roman"/>
          <w:color w:val="222222"/>
          <w:sz w:val="24"/>
          <w:szCs w:val="24"/>
          <w:shd w:val="clear" w:color="auto" w:fill="FFFFFF"/>
        </w:rPr>
        <w:t>, </w:t>
      </w:r>
      <w:r w:rsidRPr="00A6703E">
        <w:rPr>
          <w:rFonts w:ascii="CMU Serif Roman" w:hAnsi="CMU Serif Roman" w:cs="CMU Serif Roman"/>
          <w:i/>
          <w:iCs/>
          <w:color w:val="222222"/>
          <w:sz w:val="24"/>
          <w:szCs w:val="24"/>
          <w:shd w:val="clear" w:color="auto" w:fill="FFFFFF"/>
        </w:rPr>
        <w:t>16</w:t>
      </w:r>
      <w:r w:rsidRPr="00A6703E">
        <w:rPr>
          <w:rFonts w:ascii="CMU Serif Roman" w:hAnsi="CMU Serif Roman" w:cs="CMU Serif Roman"/>
          <w:color w:val="222222"/>
          <w:sz w:val="24"/>
          <w:szCs w:val="24"/>
          <w:shd w:val="clear" w:color="auto" w:fill="FFFFFF"/>
        </w:rPr>
        <w:t>(5), 20200040.</w:t>
      </w:r>
    </w:p>
    <w:p w14:paraId="209E2DA5"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Palazzesi, L., Barreda, V., (2007). Major vegetation trends in the Tertiary of Patagonia (Argentina): a qualitative paleoclimatic approach based on palynological evidence. </w:t>
      </w:r>
      <w:r w:rsidRPr="008B6D7A">
        <w:rPr>
          <w:rFonts w:ascii="CMU Serif Roman" w:eastAsia="CMU Serif Roman" w:hAnsi="CMU Serif Roman" w:cs="CMU Serif Roman"/>
          <w:i/>
          <w:sz w:val="24"/>
          <w:szCs w:val="24"/>
        </w:rPr>
        <w:t>Flora-Morphol. Distrib. Funct. Ecol. Plants</w:t>
      </w:r>
      <w:r w:rsidRPr="008B6D7A">
        <w:rPr>
          <w:rFonts w:ascii="CMU Serif Roman" w:eastAsia="CMU Serif Roman" w:hAnsi="CMU Serif Roman" w:cs="CMU Serif Roman"/>
          <w:sz w:val="24"/>
          <w:szCs w:val="24"/>
        </w:rPr>
        <w:t xml:space="preserve"> 202, 328–337.</w:t>
      </w:r>
    </w:p>
    <w:p w14:paraId="6F49D0D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Pavón-Vázquez, C. J., Brennan, I. G., Skeels, A., &amp; Keogh, J. S. (2022). Competition and geography underlie speciation and morphological evolution in Indo‐Australasian monitor lizards. </w:t>
      </w:r>
      <w:r w:rsidRPr="008B6D7A">
        <w:rPr>
          <w:rFonts w:ascii="CMU Serif Roman" w:eastAsia="CMU Serif Roman" w:hAnsi="CMU Serif Roman" w:cs="CMU Serif Roman"/>
          <w:i/>
          <w:color w:val="222222"/>
          <w:sz w:val="24"/>
          <w:szCs w:val="24"/>
          <w:highlight w:val="white"/>
        </w:rPr>
        <w:t>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76</w:t>
      </w:r>
      <w:r w:rsidRPr="008B6D7A">
        <w:rPr>
          <w:rFonts w:ascii="CMU Serif Roman" w:eastAsia="CMU Serif Roman" w:hAnsi="CMU Serif Roman" w:cs="CMU Serif Roman"/>
          <w:color w:val="222222"/>
          <w:sz w:val="24"/>
          <w:szCs w:val="24"/>
          <w:highlight w:val="white"/>
        </w:rPr>
        <w:t>(3), 476-495.</w:t>
      </w:r>
    </w:p>
    <w:p w14:paraId="7DDD5690"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color w:val="222222"/>
          <w:sz w:val="24"/>
          <w:szCs w:val="24"/>
          <w:highlight w:val="white"/>
        </w:rPr>
        <w:t xml:space="preserve">Powney, G. D., Grenyer, R., Orme, C. D. L., Owens, I. P. F., &amp; Meiri, S. (2010). Hot, dry and different: Australian lizard richness is unlike that of mammals, amphibians and birds. </w:t>
      </w:r>
      <w:r w:rsidRPr="008B6D7A">
        <w:rPr>
          <w:rFonts w:ascii="CMU Serif Roman" w:eastAsia="CMU Serif Roman" w:hAnsi="CMU Serif Roman" w:cs="CMU Serif Roman"/>
          <w:i/>
          <w:color w:val="222222"/>
          <w:sz w:val="24"/>
          <w:szCs w:val="24"/>
          <w:highlight w:val="white"/>
        </w:rPr>
        <w:t>Global Ecology and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(3), 386-396.</w:t>
      </w:r>
      <w:r w:rsidRPr="008B6D7A">
        <w:rPr>
          <w:rFonts w:ascii="CMU Serif Roman" w:eastAsia="CMU Serif Roman" w:hAnsi="CMU Serif Roman" w:cs="CMU Serif Roman"/>
          <w:sz w:val="24"/>
          <w:szCs w:val="24"/>
        </w:rPr>
        <w:tab/>
      </w:r>
      <w:r w:rsidRPr="008B6D7A">
        <w:rPr>
          <w:rFonts w:ascii="CMU Serif Roman" w:eastAsia="CMU Serif Roman" w:hAnsi="CMU Serif Roman" w:cs="CMU Serif Roman"/>
          <w:sz w:val="24"/>
          <w:szCs w:val="24"/>
        </w:rPr>
        <w:tab/>
      </w:r>
    </w:p>
    <w:p w14:paraId="2F4ED4C4"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Pross J, Contreras L, Bijl PK, Greenwood DR, Bohaty SM, Schouten S, Bendle JA, Röhl U, Tauxe L, Raine JI, Huck CE, van de Flierdt T, Jamieson SSR, Stickley CE, van de Schootbrugge B, Escutia C, Brinkhuis H Integrated Ocean Drilling Program Expedition 318 Scientists. (2012). Persistent near-tropical warmth on the Antarctic continent during the early Eocene epoch. </w:t>
      </w:r>
      <w:r w:rsidRPr="008B6D7A">
        <w:rPr>
          <w:rFonts w:ascii="CMU Serif Roman" w:eastAsia="CMU Serif Roman" w:hAnsi="CMU Serif Roman" w:cs="CMU Serif Roman"/>
          <w:i/>
          <w:sz w:val="24"/>
          <w:szCs w:val="24"/>
        </w:rPr>
        <w:t>Nature</w:t>
      </w:r>
      <w:r w:rsidRPr="008B6D7A">
        <w:rPr>
          <w:rFonts w:ascii="CMU Serif Roman" w:eastAsia="CMU Serif Roman" w:hAnsi="CMU Serif Roman" w:cs="CMU Serif Roman"/>
          <w:sz w:val="24"/>
          <w:szCs w:val="24"/>
        </w:rPr>
        <w:t xml:space="preserve"> 488, 73–77. </w:t>
      </w:r>
    </w:p>
    <w:p w14:paraId="7E451FD1" w14:textId="0B5F0AEB" w:rsidR="006211A3" w:rsidRDefault="00000000" w:rsidP="008B6D7A">
      <w:pPr>
        <w:spacing w:line="360" w:lineRule="auto"/>
        <w:ind w:left="720" w:hanging="720"/>
        <w:rPr>
          <w:rFonts w:ascii="CMU Serif Roman" w:hAnsi="CMU Serif Roman"/>
          <w:color w:val="222222"/>
          <w:sz w:val="24"/>
          <w:rPrChange w:id="179" w:author="Ian Brennan" w:date="2023-04-12T15:36:00Z">
            <w:rPr>
              <w:rFonts w:ascii="CMU Serif Roman" w:hAnsi="CMU Serif Roman"/>
              <w:sz w:val="24"/>
            </w:rPr>
          </w:rPrChange>
        </w:rPr>
      </w:pPr>
      <w:r w:rsidRPr="008B6D7A">
        <w:rPr>
          <w:rFonts w:ascii="CMU Serif Roman" w:eastAsia="CMU Serif Roman" w:hAnsi="CMU Serif Roman" w:cs="CMU Serif Roman"/>
          <w:color w:val="222222"/>
          <w:sz w:val="24"/>
          <w:szCs w:val="24"/>
          <w:highlight w:val="white"/>
        </w:rPr>
        <w:t xml:space="preserve">Pyron, R. A. (2014). Biogeographic analysis reveals ancient continental vicariance and recent oceanic dispersal in amphibians.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63</w:t>
      </w:r>
      <w:r w:rsidRPr="008B6D7A">
        <w:rPr>
          <w:rFonts w:ascii="CMU Serif Roman" w:eastAsia="CMU Serif Roman" w:hAnsi="CMU Serif Roman" w:cs="CMU Serif Roman"/>
          <w:color w:val="222222"/>
          <w:sz w:val="24"/>
          <w:szCs w:val="24"/>
          <w:highlight w:val="white"/>
        </w:rPr>
        <w:t>(5), 779-797.</w:t>
      </w:r>
    </w:p>
    <w:p w14:paraId="58328CD8" w14:textId="7C0313D9" w:rsidR="00D14943" w:rsidRPr="00D14943" w:rsidRDefault="00D14943" w:rsidP="008B6D7A">
      <w:pPr>
        <w:spacing w:line="360" w:lineRule="auto"/>
        <w:ind w:left="720" w:hanging="720"/>
        <w:rPr>
          <w:ins w:id="180" w:author="Ian Brennan" w:date="2023-04-12T15:36:00Z"/>
          <w:rFonts w:ascii="CMU Serif Roman" w:eastAsia="CMU Serif Roman" w:hAnsi="CMU Serif Roman" w:cs="CMU Serif Roman"/>
          <w:i/>
          <w:iCs/>
          <w:sz w:val="36"/>
          <w:szCs w:val="36"/>
        </w:rPr>
      </w:pPr>
      <w:ins w:id="181" w:author="Ian Brennan" w:date="2023-04-12T15:36:00Z">
        <w:r w:rsidRPr="00D14943">
          <w:rPr>
            <w:rFonts w:ascii="CMU Serif Roman" w:hAnsi="CMU Serif Roman" w:cs="CMU Serif Roman"/>
            <w:color w:val="222222"/>
            <w:sz w:val="24"/>
            <w:szCs w:val="24"/>
            <w:shd w:val="clear" w:color="auto" w:fill="FFFFFF"/>
          </w:rPr>
          <w:t>Rabosky, D. L., Slater, G. J., &amp; Alfaro, M. E. (2012). Clade age and species richness are decoupled across the eukaryotic tree of life.</w:t>
        </w:r>
        <w:r>
          <w:rPr>
            <w:rFonts w:ascii="CMU Serif Roman" w:hAnsi="CMU Serif Roman" w:cs="CMU Serif Roman"/>
            <w:color w:val="222222"/>
            <w:sz w:val="24"/>
            <w:szCs w:val="24"/>
            <w:shd w:val="clear" w:color="auto" w:fill="FFFFFF"/>
          </w:rPr>
          <w:t xml:space="preserve"> </w:t>
        </w:r>
        <w:r>
          <w:rPr>
            <w:rFonts w:ascii="CMU Serif Roman" w:hAnsi="CMU Serif Roman" w:cs="CMU Serif Roman"/>
            <w:i/>
            <w:iCs/>
            <w:color w:val="222222"/>
            <w:sz w:val="24"/>
            <w:szCs w:val="24"/>
            <w:shd w:val="clear" w:color="auto" w:fill="FFFFFF"/>
          </w:rPr>
          <w:t>PLoS Biology</w:t>
        </w:r>
        <w:r w:rsidR="008A3E07">
          <w:rPr>
            <w:rFonts w:ascii="CMU Serif Roman" w:hAnsi="CMU Serif Roman" w:cs="CMU Serif Roman"/>
            <w:i/>
            <w:iCs/>
            <w:color w:val="222222"/>
            <w:sz w:val="24"/>
            <w:szCs w:val="24"/>
            <w:shd w:val="clear" w:color="auto" w:fill="FFFFFF"/>
          </w:rPr>
          <w:t xml:space="preserve">, </w:t>
        </w:r>
      </w:ins>
    </w:p>
    <w:p w14:paraId="3CE2931B" w14:textId="77777777" w:rsidR="006211A3" w:rsidRPr="008B6D7A"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111111"/>
          <w:sz w:val="24"/>
          <w:szCs w:val="24"/>
        </w:rPr>
        <w:t xml:space="preserve">Rannala, B., Yang, Z. (2007) Inferring speciation times under an episodic molecular clock. </w:t>
      </w:r>
      <w:r w:rsidRPr="008B6D7A">
        <w:rPr>
          <w:rFonts w:ascii="CMU Serif Roman" w:eastAsia="CMU Serif Roman" w:hAnsi="CMU Serif Roman" w:cs="CMU Serif Roman"/>
          <w:i/>
          <w:color w:val="111111"/>
          <w:sz w:val="24"/>
          <w:szCs w:val="24"/>
        </w:rPr>
        <w:t>Systematic Biology</w:t>
      </w:r>
      <w:r w:rsidRPr="008B6D7A">
        <w:rPr>
          <w:rFonts w:ascii="CMU Serif Roman" w:eastAsia="CMU Serif Roman" w:hAnsi="CMU Serif Roman" w:cs="CMU Serif Roman"/>
          <w:color w:val="111111"/>
          <w:sz w:val="24"/>
          <w:szCs w:val="24"/>
        </w:rPr>
        <w:t>, 56:453-466.</w:t>
      </w:r>
      <w:r w:rsidRPr="008B6D7A">
        <w:rPr>
          <w:rFonts w:ascii="CMU Serif Roman" w:eastAsia="CMU Serif Roman" w:hAnsi="CMU Serif Roman" w:cs="CMU Serif Roman"/>
          <w:color w:val="222222"/>
          <w:sz w:val="24"/>
          <w:szCs w:val="24"/>
          <w:highlight w:val="white"/>
        </w:rPr>
        <w:t xml:space="preserve">Sherratt, E., Vidal-García, M., Anstis, M., &amp; Keogh, J. S. (2017). Adult frogs and tadpoles have different macroevolutionary patterns across the Australian continent. </w:t>
      </w:r>
      <w:r w:rsidRPr="008B6D7A">
        <w:rPr>
          <w:rFonts w:ascii="CMU Serif Roman" w:eastAsia="CMU Serif Roman" w:hAnsi="CMU Serif Roman" w:cs="CMU Serif Roman"/>
          <w:i/>
          <w:color w:val="222222"/>
          <w:sz w:val="24"/>
          <w:szCs w:val="24"/>
          <w:highlight w:val="white"/>
        </w:rPr>
        <w:t>Nature Ecology &amp;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w:t>
      </w:r>
      <w:r w:rsidRPr="008B6D7A">
        <w:rPr>
          <w:rFonts w:ascii="CMU Serif Roman" w:eastAsia="CMU Serif Roman" w:hAnsi="CMU Serif Roman" w:cs="CMU Serif Roman"/>
          <w:color w:val="222222"/>
          <w:sz w:val="24"/>
          <w:szCs w:val="24"/>
          <w:highlight w:val="white"/>
        </w:rPr>
        <w:t>(9), 1385-1391.</w:t>
      </w:r>
    </w:p>
    <w:p w14:paraId="5B324827" w14:textId="45E9C9AF" w:rsidR="006211A3" w:rsidRDefault="00000000" w:rsidP="008B6D7A">
      <w:pPr>
        <w:shd w:val="clear" w:color="auto" w:fill="FDFDFD"/>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Reilly, S. B., Arifin, U., Stubbs, A. L., Karin, B. R., Kaiser, H., Frederick, J. H., Arida, E., Iskandar, D. T., McGuire, J. A. (2022). Phylogenetic relationships of southern Wallacean ranid frogs (Anura: Ranidae: </w:t>
      </w:r>
      <w:r w:rsidRPr="008B6D7A">
        <w:rPr>
          <w:rFonts w:ascii="CMU Serif Roman" w:hAnsi="CMU Serif Roman" w:cs="CMU Serif Roman"/>
          <w:i/>
          <w:color w:val="222222"/>
          <w:sz w:val="24"/>
          <w:szCs w:val="24"/>
          <w:highlight w:val="white"/>
        </w:rPr>
        <w:t>Hylarana</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Zootaxa</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5150</w:t>
      </w:r>
      <w:r w:rsidRPr="008B6D7A">
        <w:rPr>
          <w:rFonts w:ascii="CMU Serif Roman" w:hAnsi="CMU Serif Roman" w:cs="CMU Serif Roman"/>
          <w:color w:val="222222"/>
          <w:sz w:val="24"/>
          <w:szCs w:val="24"/>
          <w:highlight w:val="white"/>
        </w:rPr>
        <w:t>(4), 591-599.</w:t>
      </w:r>
    </w:p>
    <w:p w14:paraId="34EB121F" w14:textId="6DDE16C8" w:rsidR="0029485E" w:rsidRDefault="0029485E" w:rsidP="008B6D7A">
      <w:pPr>
        <w:shd w:val="clear" w:color="auto" w:fill="FDFDFD"/>
        <w:spacing w:line="360" w:lineRule="auto"/>
        <w:ind w:left="720" w:hanging="720"/>
        <w:rPr>
          <w:rFonts w:ascii="CMU Serif Roman" w:hAnsi="CMU Serif Roman" w:cs="CMU Serif Roman"/>
          <w:color w:val="222222"/>
          <w:sz w:val="24"/>
          <w:szCs w:val="24"/>
          <w:shd w:val="clear" w:color="auto" w:fill="FFFFFF"/>
        </w:rPr>
      </w:pPr>
      <w:r w:rsidRPr="0029485E">
        <w:rPr>
          <w:rFonts w:ascii="CMU Serif Roman" w:hAnsi="CMU Serif Roman" w:cs="CMU Serif Roman"/>
          <w:color w:val="222222"/>
          <w:sz w:val="24"/>
          <w:szCs w:val="24"/>
          <w:shd w:val="clear" w:color="auto" w:fill="FFFFFF"/>
        </w:rPr>
        <w:t>Roycroft, E. J., Moussalli, A., &amp; Rowe, K. C. (2020). Phylogenomics uncovers confidence and conflict in the rapid radiation of Australo-Papuan rodents. </w:t>
      </w:r>
      <w:r w:rsidRPr="0029485E">
        <w:rPr>
          <w:rFonts w:ascii="CMU Serif Roman" w:hAnsi="CMU Serif Roman" w:cs="CMU Serif Roman"/>
          <w:i/>
          <w:iCs/>
          <w:color w:val="222222"/>
          <w:sz w:val="24"/>
          <w:szCs w:val="24"/>
          <w:shd w:val="clear" w:color="auto" w:fill="FFFFFF"/>
        </w:rPr>
        <w:t xml:space="preserve">Systematic </w:t>
      </w:r>
      <w:r w:rsidR="00D324B9">
        <w:rPr>
          <w:rFonts w:ascii="CMU Serif Roman" w:hAnsi="CMU Serif Roman" w:cs="CMU Serif Roman"/>
          <w:i/>
          <w:iCs/>
          <w:color w:val="222222"/>
          <w:sz w:val="24"/>
          <w:szCs w:val="24"/>
          <w:shd w:val="clear" w:color="auto" w:fill="FFFFFF"/>
        </w:rPr>
        <w:t>B</w:t>
      </w:r>
      <w:r w:rsidRPr="0029485E">
        <w:rPr>
          <w:rFonts w:ascii="CMU Serif Roman" w:hAnsi="CMU Serif Roman" w:cs="CMU Serif Roman"/>
          <w:i/>
          <w:iCs/>
          <w:color w:val="222222"/>
          <w:sz w:val="24"/>
          <w:szCs w:val="24"/>
          <w:shd w:val="clear" w:color="auto" w:fill="FFFFFF"/>
        </w:rPr>
        <w:t>iology</w:t>
      </w:r>
      <w:r w:rsidRPr="0029485E">
        <w:rPr>
          <w:rFonts w:ascii="CMU Serif Roman" w:hAnsi="CMU Serif Roman" w:cs="CMU Serif Roman"/>
          <w:color w:val="222222"/>
          <w:sz w:val="24"/>
          <w:szCs w:val="24"/>
          <w:shd w:val="clear" w:color="auto" w:fill="FFFFFF"/>
        </w:rPr>
        <w:t>, </w:t>
      </w:r>
      <w:r w:rsidRPr="0029485E">
        <w:rPr>
          <w:rFonts w:ascii="CMU Serif Roman" w:hAnsi="CMU Serif Roman" w:cs="CMU Serif Roman"/>
          <w:i/>
          <w:iCs/>
          <w:color w:val="222222"/>
          <w:sz w:val="24"/>
          <w:szCs w:val="24"/>
          <w:shd w:val="clear" w:color="auto" w:fill="FFFFFF"/>
        </w:rPr>
        <w:t>69</w:t>
      </w:r>
      <w:r w:rsidRPr="0029485E">
        <w:rPr>
          <w:rFonts w:ascii="CMU Serif Roman" w:hAnsi="CMU Serif Roman" w:cs="CMU Serif Roman"/>
          <w:color w:val="222222"/>
          <w:sz w:val="24"/>
          <w:szCs w:val="24"/>
          <w:shd w:val="clear" w:color="auto" w:fill="FFFFFF"/>
        </w:rPr>
        <w:t>(3), 431-444.</w:t>
      </w:r>
    </w:p>
    <w:p w14:paraId="7C1CF309" w14:textId="0B3A094A" w:rsidR="00A66BFE" w:rsidRPr="00A66BFE" w:rsidRDefault="00A66BFE" w:rsidP="008B6D7A">
      <w:pPr>
        <w:shd w:val="clear" w:color="auto" w:fill="FDFDFD"/>
        <w:spacing w:line="360" w:lineRule="auto"/>
        <w:ind w:left="720" w:hanging="720"/>
        <w:rPr>
          <w:rFonts w:ascii="CMU Serif Roman" w:eastAsia="CMU Serif Roman" w:hAnsi="CMU Serif Roman" w:cs="CMU Serif Roman"/>
          <w:color w:val="222222"/>
          <w:sz w:val="48"/>
          <w:szCs w:val="48"/>
          <w:highlight w:val="white"/>
        </w:rPr>
      </w:pPr>
      <w:r w:rsidRPr="00A66BFE">
        <w:rPr>
          <w:rFonts w:ascii="CMU Serif Roman" w:hAnsi="CMU Serif Roman" w:cs="CMU Serif Roman"/>
          <w:color w:val="222222"/>
          <w:sz w:val="24"/>
          <w:szCs w:val="24"/>
          <w:shd w:val="clear" w:color="auto" w:fill="FFFFFF"/>
        </w:rPr>
        <w:t>Schweizer, M., Seehausen, O., &amp; Hertwig, S. T. (2011). Macroevolutionary patterns in the diversification of parrots: effects of climate change, geological events and key innovations. </w:t>
      </w:r>
      <w:r w:rsidRPr="00A66BFE">
        <w:rPr>
          <w:rFonts w:ascii="CMU Serif Roman" w:hAnsi="CMU Serif Roman" w:cs="CMU Serif Roman"/>
          <w:i/>
          <w:iCs/>
          <w:color w:val="222222"/>
          <w:sz w:val="24"/>
          <w:szCs w:val="24"/>
          <w:shd w:val="clear" w:color="auto" w:fill="FFFFFF"/>
        </w:rPr>
        <w:t>Journal of Biogeography</w:t>
      </w:r>
      <w:r w:rsidRPr="00A66BFE">
        <w:rPr>
          <w:rFonts w:ascii="CMU Serif Roman" w:hAnsi="CMU Serif Roman" w:cs="CMU Serif Roman"/>
          <w:color w:val="222222"/>
          <w:sz w:val="24"/>
          <w:szCs w:val="24"/>
          <w:shd w:val="clear" w:color="auto" w:fill="FFFFFF"/>
        </w:rPr>
        <w:t>, </w:t>
      </w:r>
      <w:r w:rsidRPr="00A66BFE">
        <w:rPr>
          <w:rFonts w:ascii="CMU Serif Roman" w:hAnsi="CMU Serif Roman" w:cs="CMU Serif Roman"/>
          <w:i/>
          <w:iCs/>
          <w:color w:val="222222"/>
          <w:sz w:val="24"/>
          <w:szCs w:val="24"/>
          <w:shd w:val="clear" w:color="auto" w:fill="FFFFFF"/>
        </w:rPr>
        <w:t>38</w:t>
      </w:r>
      <w:r w:rsidRPr="00A66BFE">
        <w:rPr>
          <w:rFonts w:ascii="CMU Serif Roman" w:hAnsi="CMU Serif Roman" w:cs="CMU Serif Roman"/>
          <w:color w:val="222222"/>
          <w:sz w:val="24"/>
          <w:szCs w:val="24"/>
          <w:shd w:val="clear" w:color="auto" w:fill="FFFFFF"/>
        </w:rPr>
        <w:t>(11), 2176-2194.</w:t>
      </w:r>
    </w:p>
    <w:p w14:paraId="3306D5BD" w14:textId="158F785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Sherratt, E., Anstis, M., &amp; Keogh, J. S. (2018). Ecomorphological diversity of Australian tadpoles. </w:t>
      </w:r>
      <w:r w:rsidRPr="008B6D7A">
        <w:rPr>
          <w:rFonts w:ascii="CMU Serif Roman" w:eastAsia="CMU Serif Roman" w:hAnsi="CMU Serif Roman" w:cs="CMU Serif Roman"/>
          <w:i/>
          <w:color w:val="222222"/>
          <w:sz w:val="24"/>
          <w:szCs w:val="24"/>
          <w:highlight w:val="white"/>
        </w:rPr>
        <w:t>Ecology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8</w:t>
      </w:r>
      <w:r w:rsidRPr="008B6D7A">
        <w:rPr>
          <w:rFonts w:ascii="CMU Serif Roman" w:eastAsia="CMU Serif Roman" w:hAnsi="CMU Serif Roman" w:cs="CMU Serif Roman"/>
          <w:color w:val="222222"/>
          <w:sz w:val="24"/>
          <w:szCs w:val="24"/>
          <w:highlight w:val="white"/>
        </w:rPr>
        <w:t>(24), 12929-12939.</w:t>
      </w:r>
    </w:p>
    <w:p w14:paraId="3C08EC23" w14:textId="7B4C4414" w:rsidR="00193EB9" w:rsidRDefault="00193EB9" w:rsidP="008B6D7A">
      <w:pPr>
        <w:spacing w:line="360" w:lineRule="auto"/>
        <w:ind w:left="720" w:hanging="720"/>
        <w:rPr>
          <w:rFonts w:ascii="CMU Serif Roman" w:hAnsi="CMU Serif Roman"/>
          <w:color w:val="222222"/>
          <w:sz w:val="24"/>
          <w:shd w:val="clear" w:color="auto" w:fill="FFFFFF"/>
          <w:rPrChange w:id="182" w:author="Ian Brennan" w:date="2023-04-12T15:36:00Z">
            <w:rPr>
              <w:rFonts w:ascii="CMU Serif Roman" w:hAnsi="CMU Serif Roman"/>
              <w:color w:val="222222"/>
              <w:sz w:val="36"/>
              <w:highlight w:val="white"/>
            </w:rPr>
          </w:rPrChange>
        </w:rPr>
      </w:pPr>
      <w:r w:rsidRPr="00193EB9">
        <w:rPr>
          <w:rFonts w:ascii="CMU Serif Roman" w:hAnsi="CMU Serif Roman" w:cs="CMU Serif Roman"/>
          <w:color w:val="222222"/>
          <w:sz w:val="24"/>
          <w:szCs w:val="24"/>
          <w:shd w:val="clear" w:color="auto" w:fill="FFFFFF"/>
        </w:rPr>
        <w:lastRenderedPageBreak/>
        <w:t>Skinner, A., Hugall, A. F., &amp; Hutchinson, M. N. (2011). Lygosomine phylogeny and the origins of Australian scincid lizards. </w:t>
      </w:r>
      <w:r w:rsidRPr="00193EB9">
        <w:rPr>
          <w:rFonts w:ascii="CMU Serif Roman" w:hAnsi="CMU Serif Roman" w:cs="CMU Serif Roman"/>
          <w:i/>
          <w:iCs/>
          <w:color w:val="222222"/>
          <w:sz w:val="24"/>
          <w:szCs w:val="24"/>
          <w:shd w:val="clear" w:color="auto" w:fill="FFFFFF"/>
        </w:rPr>
        <w:t>Journal of Biogeography</w:t>
      </w:r>
      <w:r w:rsidRPr="00193EB9">
        <w:rPr>
          <w:rFonts w:ascii="CMU Serif Roman" w:hAnsi="CMU Serif Roman" w:cs="CMU Serif Roman"/>
          <w:color w:val="222222"/>
          <w:sz w:val="24"/>
          <w:szCs w:val="24"/>
          <w:shd w:val="clear" w:color="auto" w:fill="FFFFFF"/>
        </w:rPr>
        <w:t>, </w:t>
      </w:r>
      <w:r w:rsidRPr="00193EB9">
        <w:rPr>
          <w:rFonts w:ascii="CMU Serif Roman" w:hAnsi="CMU Serif Roman" w:cs="CMU Serif Roman"/>
          <w:i/>
          <w:iCs/>
          <w:color w:val="222222"/>
          <w:sz w:val="24"/>
          <w:szCs w:val="24"/>
          <w:shd w:val="clear" w:color="auto" w:fill="FFFFFF"/>
        </w:rPr>
        <w:t>38</w:t>
      </w:r>
      <w:r w:rsidRPr="00193EB9">
        <w:rPr>
          <w:rFonts w:ascii="CMU Serif Roman" w:hAnsi="CMU Serif Roman" w:cs="CMU Serif Roman"/>
          <w:color w:val="222222"/>
          <w:sz w:val="24"/>
          <w:szCs w:val="24"/>
          <w:shd w:val="clear" w:color="auto" w:fill="FFFFFF"/>
        </w:rPr>
        <w:t>(6), 1044-1058.</w:t>
      </w:r>
    </w:p>
    <w:p w14:paraId="37DCBE42" w14:textId="2275A154" w:rsidR="00832157" w:rsidRPr="00832157" w:rsidRDefault="00832157" w:rsidP="008B6D7A">
      <w:pPr>
        <w:spacing w:line="360" w:lineRule="auto"/>
        <w:ind w:left="720" w:hanging="720"/>
        <w:rPr>
          <w:ins w:id="183" w:author="Ian Brennan" w:date="2023-04-12T15:36:00Z"/>
          <w:rFonts w:ascii="CMU Serif Roman" w:hAnsi="CMU Serif Roman" w:cs="CMU Serif Roman"/>
          <w:color w:val="222222"/>
          <w:sz w:val="36"/>
          <w:szCs w:val="36"/>
          <w:shd w:val="clear" w:color="auto" w:fill="FFFFFF"/>
        </w:rPr>
      </w:pPr>
      <w:ins w:id="184" w:author="Ian Brennan" w:date="2023-04-12T15:36:00Z">
        <w:r w:rsidRPr="00832157">
          <w:rPr>
            <w:rFonts w:ascii="CMU Serif Roman" w:hAnsi="CMU Serif Roman" w:cs="CMU Serif Roman"/>
            <w:color w:val="222222"/>
            <w:sz w:val="24"/>
            <w:szCs w:val="24"/>
            <w:shd w:val="clear" w:color="auto" w:fill="FFFFFF"/>
          </w:rPr>
          <w:t xml:space="preserve">Streicher, J. W., Miller, E. C., Guerrero, P. C., Correa, C., Ortiz, J. C., Crawford, A. J., </w:t>
        </w:r>
        <w:r>
          <w:rPr>
            <w:rFonts w:ascii="CMU Serif Roman" w:hAnsi="CMU Serif Roman" w:cs="CMU Serif Roman"/>
            <w:color w:val="222222"/>
            <w:sz w:val="24"/>
            <w:szCs w:val="24"/>
            <w:shd w:val="clear" w:color="auto" w:fill="FFFFFF"/>
          </w:rPr>
          <w:t>Pie, M. R.,</w:t>
        </w:r>
        <w:r w:rsidRPr="00832157">
          <w:rPr>
            <w:rFonts w:ascii="CMU Serif Roman" w:hAnsi="CMU Serif Roman" w:cs="CMU Serif Roman"/>
            <w:color w:val="222222"/>
            <w:sz w:val="24"/>
            <w:szCs w:val="24"/>
            <w:shd w:val="clear" w:color="auto" w:fill="FFFFFF"/>
          </w:rPr>
          <w:t xml:space="preserve"> &amp; Wiens, J. J. (2018). Evaluating methods for phylogenomic analyses, and a new phylogeny for a major frog clade (Hyloidea) based on 2214 loci. </w:t>
        </w:r>
        <w:r w:rsidRPr="00832157">
          <w:rPr>
            <w:rFonts w:ascii="CMU Serif Roman" w:hAnsi="CMU Serif Roman" w:cs="CMU Serif Roman"/>
            <w:i/>
            <w:iCs/>
            <w:color w:val="222222"/>
            <w:sz w:val="24"/>
            <w:szCs w:val="24"/>
            <w:shd w:val="clear" w:color="auto" w:fill="FFFFFF"/>
          </w:rPr>
          <w:t>Molecular Phylogenetics and Evolution</w:t>
        </w:r>
        <w:r w:rsidRPr="00832157">
          <w:rPr>
            <w:rFonts w:ascii="CMU Serif Roman" w:hAnsi="CMU Serif Roman" w:cs="CMU Serif Roman"/>
            <w:color w:val="222222"/>
            <w:sz w:val="24"/>
            <w:szCs w:val="24"/>
            <w:shd w:val="clear" w:color="auto" w:fill="FFFFFF"/>
          </w:rPr>
          <w:t>, </w:t>
        </w:r>
        <w:r w:rsidRPr="00832157">
          <w:rPr>
            <w:rFonts w:ascii="CMU Serif Roman" w:hAnsi="CMU Serif Roman" w:cs="CMU Serif Roman"/>
            <w:i/>
            <w:iCs/>
            <w:color w:val="222222"/>
            <w:sz w:val="24"/>
            <w:szCs w:val="24"/>
            <w:shd w:val="clear" w:color="auto" w:fill="FFFFFF"/>
          </w:rPr>
          <w:t>119</w:t>
        </w:r>
        <w:r w:rsidRPr="00832157">
          <w:rPr>
            <w:rFonts w:ascii="CMU Serif Roman" w:hAnsi="CMU Serif Roman" w:cs="CMU Serif Roman"/>
            <w:color w:val="222222"/>
            <w:sz w:val="24"/>
            <w:szCs w:val="24"/>
            <w:shd w:val="clear" w:color="auto" w:fill="FFFFFF"/>
          </w:rPr>
          <w:t>, 128-143.</w:t>
        </w:r>
      </w:ins>
    </w:p>
    <w:p w14:paraId="122811AD" w14:textId="774F4392" w:rsidR="00832157" w:rsidRPr="00832157" w:rsidRDefault="00832157" w:rsidP="008B6D7A">
      <w:pPr>
        <w:spacing w:line="360" w:lineRule="auto"/>
        <w:ind w:left="720" w:hanging="720"/>
        <w:rPr>
          <w:ins w:id="185" w:author="Ian Brennan" w:date="2023-04-12T15:36:00Z"/>
          <w:rFonts w:ascii="CMU Serif Roman" w:eastAsia="CMU Serif Roman" w:hAnsi="CMU Serif Roman" w:cs="CMU Serif Roman"/>
          <w:color w:val="222222"/>
          <w:sz w:val="48"/>
          <w:szCs w:val="48"/>
          <w:highlight w:val="white"/>
        </w:rPr>
      </w:pPr>
      <w:ins w:id="186" w:author="Ian Brennan" w:date="2023-04-12T15:36:00Z">
        <w:r w:rsidRPr="00832157">
          <w:rPr>
            <w:rFonts w:ascii="CMU Serif Roman" w:hAnsi="CMU Serif Roman" w:cs="CMU Serif Roman"/>
            <w:color w:val="222222"/>
            <w:sz w:val="24"/>
            <w:szCs w:val="24"/>
            <w:shd w:val="clear" w:color="auto" w:fill="FFFFFF"/>
          </w:rPr>
          <w:t>Streicher, J. W., Loader, S. P., Varela-Jaramillo, A., Montoya, P., &amp; de Sá, R. O. (2020). Analysis of ultraconserved elements supports African origins of narrow-mouthed frogs. </w:t>
        </w:r>
        <w:r w:rsidRPr="00832157">
          <w:rPr>
            <w:rFonts w:ascii="CMU Serif Roman" w:hAnsi="CMU Serif Roman" w:cs="CMU Serif Roman"/>
            <w:i/>
            <w:iCs/>
            <w:color w:val="222222"/>
            <w:sz w:val="24"/>
            <w:szCs w:val="24"/>
            <w:shd w:val="clear" w:color="auto" w:fill="FFFFFF"/>
          </w:rPr>
          <w:t>Molecular Phylogenetics and Evolution</w:t>
        </w:r>
        <w:r w:rsidRPr="00832157">
          <w:rPr>
            <w:rFonts w:ascii="CMU Serif Roman" w:hAnsi="CMU Serif Roman" w:cs="CMU Serif Roman"/>
            <w:color w:val="222222"/>
            <w:sz w:val="24"/>
            <w:szCs w:val="24"/>
            <w:shd w:val="clear" w:color="auto" w:fill="FFFFFF"/>
          </w:rPr>
          <w:t>, </w:t>
        </w:r>
        <w:r w:rsidRPr="00832157">
          <w:rPr>
            <w:rFonts w:ascii="CMU Serif Roman" w:hAnsi="CMU Serif Roman" w:cs="CMU Serif Roman"/>
            <w:i/>
            <w:iCs/>
            <w:color w:val="222222"/>
            <w:sz w:val="24"/>
            <w:szCs w:val="24"/>
            <w:shd w:val="clear" w:color="auto" w:fill="FFFFFF"/>
          </w:rPr>
          <w:t>146</w:t>
        </w:r>
        <w:r w:rsidRPr="00832157">
          <w:rPr>
            <w:rFonts w:ascii="CMU Serif Roman" w:hAnsi="CMU Serif Roman" w:cs="CMU Serif Roman"/>
            <w:color w:val="222222"/>
            <w:sz w:val="24"/>
            <w:szCs w:val="24"/>
            <w:shd w:val="clear" w:color="auto" w:fill="FFFFFF"/>
          </w:rPr>
          <w:t>, 106771.</w:t>
        </w:r>
      </w:ins>
    </w:p>
    <w:p w14:paraId="3360672E" w14:textId="061C91D9" w:rsidR="007B66E0" w:rsidRPr="007B66E0" w:rsidRDefault="007B66E0" w:rsidP="008B6D7A">
      <w:pPr>
        <w:spacing w:line="360" w:lineRule="auto"/>
        <w:ind w:left="720" w:hanging="720"/>
        <w:rPr>
          <w:rFonts w:ascii="CMU Serif Roman" w:eastAsia="CMU Serif Roman" w:hAnsi="CMU Serif Roman" w:cs="CMU Serif Roman"/>
          <w:color w:val="222222"/>
          <w:sz w:val="36"/>
          <w:szCs w:val="36"/>
          <w:highlight w:val="white"/>
        </w:rPr>
      </w:pPr>
      <w:r w:rsidRPr="007B66E0">
        <w:rPr>
          <w:rFonts w:ascii="CMU Serif Roman" w:hAnsi="CMU Serif Roman" w:cs="CMU Serif Roman"/>
          <w:color w:val="222222"/>
          <w:sz w:val="24"/>
          <w:szCs w:val="24"/>
          <w:shd w:val="clear" w:color="auto" w:fill="FFFFFF"/>
        </w:rPr>
        <w:t>Tallowin, O. J., Meiri, S., Donnellan, S. C., Richards, S. J., Austin, C. C., &amp; Oliver, P. M. (2020). The other side of the Sahulian coin: biogeography and evolution of Melanesian forest dragons (Agamidae). </w:t>
      </w:r>
      <w:r w:rsidRPr="007B66E0">
        <w:rPr>
          <w:rFonts w:ascii="CMU Serif Roman" w:hAnsi="CMU Serif Roman" w:cs="CMU Serif Roman"/>
          <w:i/>
          <w:iCs/>
          <w:color w:val="222222"/>
          <w:sz w:val="24"/>
          <w:szCs w:val="24"/>
          <w:shd w:val="clear" w:color="auto" w:fill="FFFFFF"/>
        </w:rPr>
        <w:t>Biological Journal of the Linnean Society</w:t>
      </w:r>
      <w:r w:rsidRPr="007B66E0">
        <w:rPr>
          <w:rFonts w:ascii="CMU Serif Roman" w:hAnsi="CMU Serif Roman" w:cs="CMU Serif Roman"/>
          <w:color w:val="222222"/>
          <w:sz w:val="24"/>
          <w:szCs w:val="24"/>
          <w:shd w:val="clear" w:color="auto" w:fill="FFFFFF"/>
        </w:rPr>
        <w:t>, </w:t>
      </w:r>
      <w:r w:rsidRPr="007B66E0">
        <w:rPr>
          <w:rFonts w:ascii="CMU Serif Roman" w:hAnsi="CMU Serif Roman" w:cs="CMU Serif Roman"/>
          <w:i/>
          <w:iCs/>
          <w:color w:val="222222"/>
          <w:sz w:val="24"/>
          <w:szCs w:val="24"/>
          <w:shd w:val="clear" w:color="auto" w:fill="FFFFFF"/>
        </w:rPr>
        <w:t>129</w:t>
      </w:r>
      <w:r w:rsidRPr="007B66E0">
        <w:rPr>
          <w:rFonts w:ascii="CMU Serif Roman" w:hAnsi="CMU Serif Roman" w:cs="CMU Serif Roman"/>
          <w:color w:val="222222"/>
          <w:sz w:val="24"/>
          <w:szCs w:val="24"/>
          <w:shd w:val="clear" w:color="auto" w:fill="FFFFFF"/>
        </w:rPr>
        <w:t>(1), 99-113.</w:t>
      </w:r>
    </w:p>
    <w:p w14:paraId="284277C6" w14:textId="77777777"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Toumoulin, A., Donnadieu, Y., Ladant, JB, Batenburg, SJ, Poblete, F., &amp; Dupont, Nivet, G. (2020). Quantifying the effect of the Drake Passage opening on the Eocene Ocean. </w:t>
      </w:r>
      <w:r w:rsidRPr="008B6D7A">
        <w:rPr>
          <w:rFonts w:ascii="CMU Serif Roman" w:eastAsia="CMU Serif Roman" w:hAnsi="CMU Serif Roman" w:cs="CMU Serif Roman"/>
          <w:i/>
          <w:color w:val="222222"/>
          <w:sz w:val="24"/>
          <w:szCs w:val="24"/>
          <w:highlight w:val="white"/>
        </w:rPr>
        <w:t>Paleoceanography and Paleoclimatology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35</w:t>
      </w:r>
      <w:r w:rsidRPr="008B6D7A">
        <w:rPr>
          <w:rFonts w:ascii="CMU Serif Roman" w:eastAsia="CMU Serif Roman" w:hAnsi="CMU Serif Roman" w:cs="CMU Serif Roman"/>
          <w:color w:val="222222"/>
          <w:sz w:val="24"/>
          <w:szCs w:val="24"/>
          <w:highlight w:val="white"/>
        </w:rPr>
        <w:t xml:space="preserve"> (8), e2020PA003889.</w:t>
      </w:r>
    </w:p>
    <w:p w14:paraId="79167195" w14:textId="076EE264" w:rsidR="00FA65AE" w:rsidRPr="00FA65AE" w:rsidRDefault="00FA65AE" w:rsidP="00FA65AE">
      <w:pPr>
        <w:spacing w:line="360" w:lineRule="auto"/>
        <w:ind w:left="720" w:hanging="720"/>
        <w:rPr>
          <w:ins w:id="187" w:author="Ian Brennan" w:date="2023-04-12T15:36:00Z"/>
          <w:rFonts w:ascii="CMU Serif Roman" w:eastAsia="CMU Serif Roman" w:hAnsi="CMU Serif Roman" w:cs="CMU Serif Roman"/>
          <w:color w:val="222222"/>
          <w:sz w:val="36"/>
          <w:szCs w:val="36"/>
          <w:highlight w:val="white"/>
        </w:rPr>
      </w:pPr>
      <w:ins w:id="188" w:author="Ian Brennan" w:date="2023-04-12T15:36:00Z">
        <w:r w:rsidRPr="00FA65AE">
          <w:rPr>
            <w:rFonts w:ascii="CMU Serif Roman" w:hAnsi="CMU Serif Roman" w:cs="CMU Serif Roman"/>
            <w:color w:val="222222"/>
            <w:sz w:val="24"/>
            <w:szCs w:val="24"/>
            <w:shd w:val="clear" w:color="auto" w:fill="FFFFFF"/>
          </w:rPr>
          <w:t>Tsang, S. M., Wiantoro, S., Veluz, M. J., Sugita, N., Nguyen, Y. L., Simmons, N. B., &amp; Lohman, D. J. (2020). Dispersal out of Wallacea spurs diversification of Pteropus flying foxes, the world’s largest bats (Mammalia: Chiroptera). </w:t>
        </w:r>
        <w:r w:rsidRPr="00FA65AE">
          <w:rPr>
            <w:rFonts w:ascii="CMU Serif Roman" w:hAnsi="CMU Serif Roman" w:cs="CMU Serif Roman"/>
            <w:i/>
            <w:iCs/>
            <w:color w:val="222222"/>
            <w:sz w:val="24"/>
            <w:szCs w:val="24"/>
            <w:shd w:val="clear" w:color="auto" w:fill="FFFFFF"/>
          </w:rPr>
          <w:t>Journal of Biogeography</w:t>
        </w:r>
        <w:r w:rsidRPr="00FA65AE">
          <w:rPr>
            <w:rFonts w:ascii="CMU Serif Roman" w:hAnsi="CMU Serif Roman" w:cs="CMU Serif Roman"/>
            <w:color w:val="222222"/>
            <w:sz w:val="24"/>
            <w:szCs w:val="24"/>
            <w:shd w:val="clear" w:color="auto" w:fill="FFFFFF"/>
          </w:rPr>
          <w:t>, </w:t>
        </w:r>
        <w:r w:rsidRPr="00FA65AE">
          <w:rPr>
            <w:rFonts w:ascii="CMU Serif Roman" w:hAnsi="CMU Serif Roman" w:cs="CMU Serif Roman"/>
            <w:i/>
            <w:iCs/>
            <w:color w:val="222222"/>
            <w:sz w:val="24"/>
            <w:szCs w:val="24"/>
            <w:shd w:val="clear" w:color="auto" w:fill="FFFFFF"/>
          </w:rPr>
          <w:t>47</w:t>
        </w:r>
        <w:r w:rsidRPr="00FA65AE">
          <w:rPr>
            <w:rFonts w:ascii="CMU Serif Roman" w:hAnsi="CMU Serif Roman" w:cs="CMU Serif Roman"/>
            <w:color w:val="222222"/>
            <w:sz w:val="24"/>
            <w:szCs w:val="24"/>
            <w:shd w:val="clear" w:color="auto" w:fill="FFFFFF"/>
          </w:rPr>
          <w:t>(2), 527-537.</w:t>
        </w:r>
      </w:ins>
    </w:p>
    <w:p w14:paraId="18F99EA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Tyler, M. J. (1998). </w:t>
      </w:r>
      <w:r w:rsidRPr="008B6D7A">
        <w:rPr>
          <w:rFonts w:ascii="CMU Serif Roman" w:eastAsia="CMU Serif Roman" w:hAnsi="CMU Serif Roman" w:cs="CMU Serif Roman"/>
          <w:i/>
          <w:color w:val="222222"/>
          <w:sz w:val="24"/>
          <w:szCs w:val="24"/>
          <w:highlight w:val="white"/>
        </w:rPr>
        <w:t>Australian frogs: a natural history</w:t>
      </w:r>
      <w:r w:rsidRPr="008B6D7A">
        <w:rPr>
          <w:rFonts w:ascii="CMU Serif Roman" w:eastAsia="CMU Serif Roman" w:hAnsi="CMU Serif Roman" w:cs="CMU Serif Roman"/>
          <w:color w:val="222222"/>
          <w:sz w:val="24"/>
          <w:szCs w:val="24"/>
          <w:highlight w:val="white"/>
        </w:rPr>
        <w:t>. Cornell University Press.</w:t>
      </w:r>
    </w:p>
    <w:p w14:paraId="3B493215" w14:textId="6D296BEF"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highlight w:val="white"/>
        </w:rPr>
        <w:t xml:space="preserve">van Beurden, E. K. (1980). Energy Metabolism of Dormant Australian Water-Holding Frogs (Cyclorana platycephalus). </w:t>
      </w:r>
      <w:r w:rsidRPr="008B6D7A">
        <w:rPr>
          <w:rFonts w:ascii="CMU Serif Roman" w:eastAsia="CMU Serif Roman" w:hAnsi="CMU Serif Roman" w:cs="CMU Serif Roman"/>
          <w:i/>
          <w:sz w:val="24"/>
          <w:szCs w:val="24"/>
          <w:highlight w:val="white"/>
        </w:rPr>
        <w:t>Copeia</w:t>
      </w:r>
      <w:r w:rsidRPr="008B6D7A">
        <w:rPr>
          <w:rFonts w:ascii="CMU Serif Roman" w:eastAsia="CMU Serif Roman" w:hAnsi="CMU Serif Roman" w:cs="CMU Serif Roman"/>
          <w:sz w:val="24"/>
          <w:szCs w:val="24"/>
          <w:highlight w:val="white"/>
        </w:rPr>
        <w:t xml:space="preserve">, 1980(4), 787–799. </w:t>
      </w:r>
    </w:p>
    <w:p w14:paraId="0213244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Van Den Ende, C., White, L. T., &amp; van Welzen, P. C. (2017). The existence and break-up of the Antarctic land bridge as indicated by both amphi-Pacific distributions and tectonics. </w:t>
      </w:r>
      <w:r w:rsidRPr="008B6D7A">
        <w:rPr>
          <w:rFonts w:ascii="CMU Serif Roman" w:eastAsia="CMU Serif Roman" w:hAnsi="CMU Serif Roman" w:cs="CMU Serif Roman"/>
          <w:i/>
          <w:color w:val="222222"/>
          <w:sz w:val="24"/>
          <w:szCs w:val="24"/>
          <w:highlight w:val="white"/>
        </w:rPr>
        <w:t>Gondwana Research</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44</w:t>
      </w:r>
      <w:r w:rsidRPr="008B6D7A">
        <w:rPr>
          <w:rFonts w:ascii="CMU Serif Roman" w:eastAsia="CMU Serif Roman" w:hAnsi="CMU Serif Roman" w:cs="CMU Serif Roman"/>
          <w:color w:val="222222"/>
          <w:sz w:val="24"/>
          <w:szCs w:val="24"/>
          <w:highlight w:val="white"/>
        </w:rPr>
        <w:t>, 219-227.</w:t>
      </w:r>
    </w:p>
    <w:p w14:paraId="33645B31"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lastRenderedPageBreak/>
        <w:t xml:space="preserve">Vidal-García, M., Byrne, P. G., Roberts, J. D., &amp; Keogh, J. S. (2014). The role of phylogeny and ecology in shaping morphology in 21 genera and 127 species of Australo-Papuan myobatrachid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27</w:t>
      </w:r>
      <w:r w:rsidRPr="008B6D7A">
        <w:rPr>
          <w:rFonts w:ascii="CMU Serif Roman" w:eastAsia="CMU Serif Roman" w:hAnsi="CMU Serif Roman" w:cs="CMU Serif Roman"/>
          <w:color w:val="222222"/>
          <w:sz w:val="24"/>
          <w:szCs w:val="24"/>
          <w:highlight w:val="white"/>
        </w:rPr>
        <w:t>(1), 181-192.</w:t>
      </w:r>
    </w:p>
    <w:p w14:paraId="2C0B29A4" w14:textId="39FDF316"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Vidal-García, M., &amp; Keogh, J. S. (2015). Convergent evolution across the Australian continent: ecotype diversification drives morphological convergence in two distantly related clades of Australian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28</w:t>
      </w:r>
      <w:r w:rsidRPr="008B6D7A">
        <w:rPr>
          <w:rFonts w:ascii="CMU Serif Roman" w:eastAsia="CMU Serif Roman" w:hAnsi="CMU Serif Roman" w:cs="CMU Serif Roman"/>
          <w:color w:val="222222"/>
          <w:sz w:val="24"/>
          <w:szCs w:val="24"/>
          <w:highlight w:val="white"/>
        </w:rPr>
        <w:t>(12), 2136-2151.</w:t>
      </w:r>
    </w:p>
    <w:p w14:paraId="5E63629A" w14:textId="2AC30C94" w:rsidR="00D51289" w:rsidRPr="00D51289" w:rsidRDefault="00D51289" w:rsidP="008B6D7A">
      <w:pPr>
        <w:spacing w:line="360" w:lineRule="auto"/>
        <w:ind w:left="720" w:hanging="720"/>
        <w:rPr>
          <w:ins w:id="189" w:author="Ian Brennan" w:date="2023-04-12T15:36:00Z"/>
          <w:rFonts w:ascii="CMU Serif Roman" w:eastAsia="CMU Serif Roman" w:hAnsi="CMU Serif Roman" w:cs="CMU Serif Roman"/>
          <w:color w:val="222222"/>
          <w:sz w:val="36"/>
          <w:szCs w:val="36"/>
          <w:highlight w:val="white"/>
        </w:rPr>
      </w:pPr>
      <w:ins w:id="190" w:author="Ian Brennan" w:date="2023-04-12T15:36:00Z">
        <w:r w:rsidRPr="00D51289">
          <w:rPr>
            <w:rFonts w:ascii="CMU Serif Roman" w:hAnsi="CMU Serif Roman" w:cs="CMU Serif Roman"/>
            <w:color w:val="222222"/>
            <w:sz w:val="24"/>
            <w:szCs w:val="24"/>
            <w:shd w:val="clear" w:color="auto" w:fill="FFFFFF"/>
          </w:rPr>
          <w:t>Wiens, J. J. (2011). The causes of species richness patterns across space, time, and clades and the role of “ecological limits”. </w:t>
        </w:r>
        <w:r w:rsidRPr="00D51289">
          <w:rPr>
            <w:rFonts w:ascii="CMU Serif Roman" w:hAnsi="CMU Serif Roman" w:cs="CMU Serif Roman"/>
            <w:i/>
            <w:iCs/>
            <w:color w:val="222222"/>
            <w:sz w:val="24"/>
            <w:szCs w:val="24"/>
            <w:shd w:val="clear" w:color="auto" w:fill="FFFFFF"/>
          </w:rPr>
          <w:t>The Quarterly review of biology</w:t>
        </w:r>
        <w:r w:rsidRPr="00D51289">
          <w:rPr>
            <w:rFonts w:ascii="CMU Serif Roman" w:hAnsi="CMU Serif Roman" w:cs="CMU Serif Roman"/>
            <w:color w:val="222222"/>
            <w:sz w:val="24"/>
            <w:szCs w:val="24"/>
            <w:shd w:val="clear" w:color="auto" w:fill="FFFFFF"/>
          </w:rPr>
          <w:t>, </w:t>
        </w:r>
        <w:r w:rsidRPr="00D51289">
          <w:rPr>
            <w:rFonts w:ascii="CMU Serif Roman" w:hAnsi="CMU Serif Roman" w:cs="CMU Serif Roman"/>
            <w:i/>
            <w:iCs/>
            <w:color w:val="222222"/>
            <w:sz w:val="24"/>
            <w:szCs w:val="24"/>
            <w:shd w:val="clear" w:color="auto" w:fill="FFFFFF"/>
          </w:rPr>
          <w:t>86</w:t>
        </w:r>
        <w:r w:rsidRPr="00D51289">
          <w:rPr>
            <w:rFonts w:ascii="CMU Serif Roman" w:hAnsi="CMU Serif Roman" w:cs="CMU Serif Roman"/>
            <w:color w:val="222222"/>
            <w:sz w:val="24"/>
            <w:szCs w:val="24"/>
            <w:shd w:val="clear" w:color="auto" w:fill="FFFFFF"/>
          </w:rPr>
          <w:t>(2), 75-96.</w:t>
        </w:r>
      </w:ins>
    </w:p>
    <w:p w14:paraId="434943F5" w14:textId="16CC3CEC" w:rsidR="00EE3A9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Zhang, C., Rabiee, M., Sayyari, E., &amp; Mirarab, S. (2018). ASTRAL-III: polynomial time species tree reconstruction from partially resolved gene trees. </w:t>
      </w:r>
      <w:r w:rsidRPr="008B6D7A">
        <w:rPr>
          <w:rFonts w:ascii="CMU Serif Roman" w:eastAsia="CMU Serif Roman" w:hAnsi="CMU Serif Roman" w:cs="CMU Serif Roman"/>
          <w:i/>
          <w:color w:val="222222"/>
          <w:sz w:val="24"/>
          <w:szCs w:val="24"/>
          <w:highlight w:val="white"/>
        </w:rPr>
        <w:t>BMC bioinformatics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(6), 15-30.</w:t>
      </w:r>
      <w:r w:rsidR="00EE3A9A">
        <w:rPr>
          <w:rFonts w:ascii="CMU Serif Roman" w:eastAsia="CMU Serif Roman" w:hAnsi="CMU Serif Roman" w:cs="CMU Serif Roman"/>
          <w:color w:val="222222"/>
          <w:sz w:val="24"/>
          <w:szCs w:val="24"/>
          <w:highlight w:val="white"/>
        </w:rPr>
        <w:br w:type="page"/>
      </w:r>
    </w:p>
    <w:p w14:paraId="3449E980" w14:textId="142821E7" w:rsidR="006211A3" w:rsidRPr="00EE3A9A" w:rsidRDefault="00EE3A9A" w:rsidP="008B6D7A">
      <w:pPr>
        <w:spacing w:line="360" w:lineRule="auto"/>
        <w:ind w:left="720" w:hanging="720"/>
        <w:rPr>
          <w:rFonts w:ascii="CMU Serif Roman" w:eastAsia="CMU Serif Roman" w:hAnsi="CMU Serif Roman" w:cs="CMU Serif Roman"/>
          <w:i/>
          <w:iCs/>
          <w:color w:val="222222"/>
          <w:sz w:val="24"/>
          <w:szCs w:val="24"/>
          <w:highlight w:val="white"/>
        </w:rPr>
      </w:pPr>
      <w:r w:rsidRPr="00EE3A9A">
        <w:rPr>
          <w:rFonts w:ascii="CMU Serif Roman" w:eastAsia="CMU Serif Roman" w:hAnsi="CMU Serif Roman" w:cs="CMU Serif Roman"/>
          <w:i/>
          <w:iCs/>
          <w:color w:val="222222"/>
          <w:sz w:val="24"/>
          <w:szCs w:val="24"/>
          <w:highlight w:val="white"/>
        </w:rPr>
        <w:lastRenderedPageBreak/>
        <w:t>Figure Captions</w:t>
      </w:r>
    </w:p>
    <w:p w14:paraId="6A6FAA37" w14:textId="5C27B62B" w:rsidR="00055FEC" w:rsidRPr="008B6D7A" w:rsidRDefault="00055FEC" w:rsidP="00055FEC">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1. </w:t>
      </w:r>
      <w:r>
        <w:rPr>
          <w:rFonts w:ascii="CMU Serif Roman" w:eastAsia="CMU Serif Roman" w:hAnsi="CMU Serif Roman" w:cs="CMU Serif Roman"/>
          <w:sz w:val="24"/>
          <w:szCs w:val="24"/>
        </w:rPr>
        <w:t xml:space="preserve">Australian frogs show </w:t>
      </w:r>
      <w:del w:id="191" w:author="Ian Brennan" w:date="2023-04-12T15:36:00Z">
        <w:r w:rsidR="005F226B" w:rsidRPr="008B6D7A">
          <w:rPr>
            <w:rFonts w:ascii="CMU Serif Roman" w:eastAsia="CMU Serif Roman" w:hAnsi="CMU Serif Roman" w:cs="CMU Serif Roman"/>
            <w:sz w:val="24"/>
            <w:szCs w:val="24"/>
          </w:rPr>
          <w:delText>a pattern of increasing</w:delText>
        </w:r>
      </w:del>
      <w:ins w:id="192" w:author="Ian Brennan" w:date="2023-04-12T15:36:00Z">
        <w:r>
          <w:rPr>
            <w:rFonts w:ascii="CMU Serif Roman" w:eastAsia="CMU Serif Roman" w:hAnsi="CMU Serif Roman" w:cs="CMU Serif Roman"/>
            <w:sz w:val="24"/>
            <w:szCs w:val="24"/>
          </w:rPr>
          <w:t>an imbalance in</w:t>
        </w:r>
      </w:ins>
      <w:r>
        <w:rPr>
          <w:rFonts w:ascii="CMU Serif Roman" w:eastAsia="CMU Serif Roman" w:hAnsi="CMU Serif Roman" w:cs="CMU Serif Roman"/>
          <w:sz w:val="24"/>
          <w:szCs w:val="24"/>
        </w:rPr>
        <w:t xml:space="preserve"> species richness</w:t>
      </w:r>
      <w:del w:id="193" w:author="Ian Brennan" w:date="2023-04-12T15:36:00Z">
        <w:r w:rsidR="005F226B" w:rsidRPr="008B6D7A">
          <w:rPr>
            <w:rFonts w:ascii="CMU Serif Roman" w:eastAsia="CMU Serif Roman" w:hAnsi="CMU Serif Roman" w:cs="CMU Serif Roman"/>
            <w:sz w:val="24"/>
            <w:szCs w:val="24"/>
          </w:rPr>
          <w:delText xml:space="preserve"> with precipitation</w:delText>
        </w:r>
      </w:del>
      <w:ins w:id="194" w:author="Ian Brennan" w:date="2023-04-12T15:36:00Z">
        <w:r>
          <w:rPr>
            <w:rFonts w:ascii="CMU Serif Roman" w:eastAsia="CMU Serif Roman" w:hAnsi="CMU Serif Roman" w:cs="CMU Serif Roman"/>
            <w:sz w:val="24"/>
            <w:szCs w:val="24"/>
          </w:rPr>
          <w:t>, age</w:t>
        </w:r>
      </w:ins>
      <w:r>
        <w:rPr>
          <w:rFonts w:ascii="CMU Serif Roman" w:eastAsia="CMU Serif Roman" w:hAnsi="CMU Serif Roman" w:cs="CMU Serif Roman"/>
          <w:sz w:val="24"/>
          <w:szCs w:val="24"/>
        </w:rPr>
        <w:t xml:space="preserve">, and </w:t>
      </w:r>
      <w:del w:id="195" w:author="Ian Brennan" w:date="2023-04-12T15:36:00Z">
        <w:r w:rsidR="005F226B">
          <w:rPr>
            <w:rFonts w:ascii="CMU Serif Roman" w:eastAsia="CMU Serif Roman" w:hAnsi="CMU Serif Roman" w:cs="CMU Serif Roman"/>
            <w:sz w:val="24"/>
            <w:szCs w:val="24"/>
          </w:rPr>
          <w:delText>with time</w:delText>
        </w:r>
      </w:del>
      <w:ins w:id="196" w:author="Ian Brennan" w:date="2023-04-12T15:36:00Z">
        <w:r>
          <w:rPr>
            <w:rFonts w:ascii="CMU Serif Roman" w:eastAsia="CMU Serif Roman" w:hAnsi="CMU Serif Roman" w:cs="CMU Serif Roman"/>
            <w:sz w:val="24"/>
            <w:szCs w:val="24"/>
          </w:rPr>
          <w:t>geographic spread</w:t>
        </w:r>
      </w:ins>
      <w:r>
        <w:rPr>
          <w:rFonts w:ascii="CMU Serif Roman" w:eastAsia="CMU Serif Roman" w:hAnsi="CMU Serif Roman" w:cs="CMU Serif Roman"/>
          <w:sz w:val="24"/>
          <w:szCs w:val="24"/>
        </w:rPr>
        <w:t xml:space="preserve">. Above, </w:t>
      </w:r>
      <w:r w:rsidRPr="008B6D7A">
        <w:rPr>
          <w:rFonts w:ascii="CMU Serif Roman" w:eastAsia="CMU Serif Roman" w:hAnsi="CMU Serif Roman" w:cs="CMU Serif Roman"/>
          <w:sz w:val="24"/>
          <w:szCs w:val="24"/>
        </w:rPr>
        <w:t xml:space="preserve">maps of richness for the three focal radiations (with Limnodynastidae and Myobatrachidae presented together as Myobatrachoidea) </w:t>
      </w:r>
      <w:del w:id="197" w:author="Ian Brennan" w:date="2023-04-12T15:36:00Z">
        <w:r w:rsidR="005F226B" w:rsidRPr="008B6D7A">
          <w:rPr>
            <w:rFonts w:ascii="CMU Serif Roman" w:eastAsia="CMU Serif Roman" w:hAnsi="CMU Serif Roman" w:cs="CMU Serif Roman"/>
            <w:sz w:val="24"/>
            <w:szCs w:val="24"/>
          </w:rPr>
          <w:delText>are plotted alongside a map showing total annual precipitation. Greatest richness is concentrated along Australia’s east coast, however this pattern falls away in cold areas of the far southeast, particularly in southwest Tasmania.</w:delText>
        </w:r>
      </w:del>
      <w:ins w:id="198" w:author="Ian Brennan" w:date="2023-04-12T15:36:00Z">
        <w:r>
          <w:rPr>
            <w:rFonts w:ascii="CMU Serif Roman" w:eastAsia="CMU Serif Roman" w:hAnsi="CMU Serif Roman" w:cs="CMU Serif Roman"/>
            <w:sz w:val="24"/>
            <w:szCs w:val="24"/>
          </w:rPr>
          <w:t>represent visually how contemporary patterns of frog richness reflect water availability, and are highest in the wet temperate, subtropical, and tropical rainforests of the east coast. We show annual precipitation here for ease of interpretation but Australian frog richness is potentially better explained by actual evapotranspiration (Coops et al. 2018).</w:t>
        </w:r>
      </w:ins>
      <w:r w:rsidRPr="008B6D7A">
        <w:rPr>
          <w:rFonts w:ascii="CMU Serif Roman" w:eastAsia="CMU Serif Roman" w:hAnsi="CMU Serif Roman" w:cs="CMU Serif Roman"/>
          <w:sz w:val="24"/>
          <w:szCs w:val="24"/>
        </w:rPr>
        <w:t xml:space="preserve"> Species occurrence records were collated from the Atlas of Living Australia (https://ala.org.au). Below, Australian radiations can be divided broadly into (1) relictual Gondwanan clades &gt;40 myo</w:t>
      </w:r>
      <w:r>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(2) ancient colonizing groups (&gt;20 myo, &lt;40 myo</w:t>
      </w:r>
      <w:r>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labeled by the narrowest phylogenetic taxonomy</w:t>
      </w:r>
      <w:r>
        <w:rPr>
          <w:rFonts w:ascii="CMU Serif Roman" w:eastAsia="CMU Serif Roman" w:hAnsi="CMU Serif Roman" w:cs="CMU Serif Roman"/>
          <w:sz w:val="24"/>
          <w:szCs w:val="24"/>
        </w:rPr>
        <w:t xml:space="preserve">. Black labels indicate focal groups and grey labels indicate other Australian vertebrate clades. Regression in background is fit to all points </w:t>
      </w:r>
      <w:ins w:id="199" w:author="Ian Brennan" w:date="2023-04-12T15:36:00Z">
        <w:r>
          <w:rPr>
            <w:rFonts w:ascii="CMU Serif Roman" w:eastAsia="CMU Serif Roman" w:hAnsi="CMU Serif Roman" w:cs="CMU Serif Roman"/>
            <w:sz w:val="24"/>
            <w:szCs w:val="24"/>
          </w:rPr>
          <w:t xml:space="preserve">with the exception of Limnodynastidae and Myobatrachidae (included jointly as Myobatrachoidea) </w:t>
        </w:r>
      </w:ins>
      <w:r>
        <w:rPr>
          <w:rFonts w:ascii="CMU Serif Roman" w:eastAsia="CMU Serif Roman" w:hAnsi="CMU Serif Roman" w:cs="CMU Serif Roman"/>
          <w:sz w:val="24"/>
          <w:szCs w:val="24"/>
        </w:rPr>
        <w:t xml:space="preserve">and shows </w:t>
      </w:r>
      <w:r w:rsidRPr="008B6D7A">
        <w:rPr>
          <w:rFonts w:ascii="CMU Serif Roman" w:eastAsia="CMU Serif Roman" w:hAnsi="CMU Serif Roman" w:cs="CMU Serif Roman"/>
          <w:sz w:val="24"/>
          <w:szCs w:val="24"/>
        </w:rPr>
        <w:t>a general pattern of increasing species richness with age</w:t>
      </w:r>
      <w:r>
        <w:rPr>
          <w:rFonts w:ascii="CMU Serif Roman" w:eastAsia="CMU Serif Roman" w:hAnsi="CMU Serif Roman" w:cs="CMU Serif Roman"/>
          <w:sz w:val="24"/>
          <w:szCs w:val="24"/>
        </w:rPr>
        <w:t>.</w:t>
      </w:r>
      <w:ins w:id="200" w:author="Ian Brennan" w:date="2023-04-12T15:36:00Z">
        <w:r>
          <w:rPr>
            <w:rFonts w:ascii="CMU Serif Roman" w:eastAsia="CMU Serif Roman" w:hAnsi="CMU Serif Roman" w:cs="CMU Serif Roman"/>
            <w:sz w:val="24"/>
            <w:szCs w:val="24"/>
          </w:rPr>
          <w:t xml:space="preserve"> This pattern holds equally for a regression of just frog clades </w:t>
        </w:r>
        <w:r w:rsidRPr="00D51D33">
          <w:rPr>
            <w:rFonts w:ascii="CMU Serif Roman" w:eastAsia="CMU Serif Roman" w:hAnsi="CMU Serif Roman" w:cs="CMU Serif Roman"/>
            <w:sz w:val="24"/>
            <w:szCs w:val="24"/>
          </w:rPr>
          <w:t>(</w:t>
        </w:r>
        <w:r w:rsidRPr="00D51D33">
          <w:rPr>
            <w:rFonts w:ascii="CMU Serif Roman" w:hAnsi="CMU Serif Roman" w:cs="CMU Serif Roman"/>
            <w:sz w:val="24"/>
            <w:szCs w:val="24"/>
          </w:rPr>
          <w:t>R</w:t>
        </w:r>
        <w:r w:rsidRPr="00D51D33">
          <w:rPr>
            <w:rFonts w:ascii="CMU Serif Roman" w:hAnsi="CMU Serif Roman" w:cs="CMU Serif Roman"/>
            <w:sz w:val="24"/>
            <w:szCs w:val="24"/>
            <w:vertAlign w:val="superscript"/>
          </w:rPr>
          <w:t>2</w:t>
        </w:r>
        <w:r w:rsidRPr="00D51D33">
          <w:rPr>
            <w:rFonts w:ascii="CMU Serif Roman" w:hAnsi="CMU Serif Roman" w:cs="CMU Serif Roman"/>
            <w:sz w:val="24"/>
            <w:szCs w:val="24"/>
          </w:rPr>
          <w:t>=0.849, intercept=1.827, slope=1.805, p=0.016)</w:t>
        </w:r>
        <w:r>
          <w:rPr>
            <w:rFonts w:ascii="CMU Serif Roman" w:hAnsi="CMU Serif Roman" w:cs="CMU Serif Roman"/>
            <w:sz w:val="24"/>
            <w:szCs w:val="24"/>
          </w:rPr>
          <w:t xml:space="preserve">. </w:t>
        </w:r>
      </w:ins>
    </w:p>
    <w:p w14:paraId="62A9482C" w14:textId="77777777" w:rsidR="00EE3A9A" w:rsidRPr="008B6D7A" w:rsidRDefault="00EE3A9A">
      <w:pPr>
        <w:spacing w:line="360" w:lineRule="auto"/>
        <w:ind w:left="720" w:hanging="720"/>
        <w:rPr>
          <w:moveTo w:id="201" w:author="Ian Brennan" w:date="2023-04-12T15:36:00Z"/>
          <w:rFonts w:ascii="CMU Serif Roman" w:hAnsi="CMU Serif Roman"/>
          <w:color w:val="222222"/>
          <w:sz w:val="24"/>
          <w:highlight w:val="white"/>
          <w:rPrChange w:id="202" w:author="Ian Brennan" w:date="2023-04-12T15:36:00Z">
            <w:rPr>
              <w:moveTo w:id="203" w:author="Ian Brennan" w:date="2023-04-12T15:36:00Z"/>
              <w:rFonts w:ascii="CMU Serif Roman" w:hAnsi="CMU Serif Roman"/>
              <w:sz w:val="24"/>
            </w:rPr>
          </w:rPrChange>
        </w:rPr>
        <w:pPrChange w:id="204" w:author="Ian Brennan" w:date="2023-04-12T15:36:00Z">
          <w:pPr>
            <w:spacing w:line="360" w:lineRule="auto"/>
          </w:pPr>
        </w:pPrChange>
      </w:pPr>
      <w:moveToRangeStart w:id="205" w:author="Ian Brennan" w:date="2023-04-12T15:36:00Z" w:name="move132206187"/>
    </w:p>
    <w:p w14:paraId="7A846D47" w14:textId="77777777" w:rsidR="00EE3A9A" w:rsidRPr="008B6D7A" w:rsidRDefault="009B2946" w:rsidP="008B6D7A">
      <w:pPr>
        <w:spacing w:line="360" w:lineRule="auto"/>
        <w:ind w:left="720" w:hanging="720"/>
        <w:rPr>
          <w:del w:id="206" w:author="Ian Brennan" w:date="2023-04-12T15:36:00Z"/>
          <w:rFonts w:ascii="CMU Serif Roman" w:eastAsia="CMU Serif Roman" w:hAnsi="CMU Serif Roman" w:cs="CMU Serif Roman"/>
          <w:color w:val="222222"/>
          <w:sz w:val="24"/>
          <w:szCs w:val="24"/>
          <w:highlight w:val="white"/>
        </w:rPr>
      </w:pPr>
      <w:moveTo w:id="207" w:author="Ian Brennan" w:date="2023-04-12T15:36:00Z">
        <w:r w:rsidRPr="008B6D7A">
          <w:rPr>
            <w:rFonts w:ascii="CMU Serif Roman" w:eastAsia="CMU Serif Roman" w:hAnsi="CMU Serif Roman" w:cs="CMU Serif Roman"/>
            <w:sz w:val="24"/>
            <w:szCs w:val="24"/>
          </w:rPr>
          <w:t xml:space="preserve">Figure 2. Time-calibrated frog phylogeny highlights the </w:t>
        </w:r>
        <w:r>
          <w:rPr>
            <w:rFonts w:ascii="CMU Serif Roman" w:eastAsia="CMU Serif Roman" w:hAnsi="CMU Serif Roman" w:cs="CMU Serif Roman"/>
            <w:sz w:val="24"/>
            <w:szCs w:val="24"/>
          </w:rPr>
          <w:t xml:space="preserve">varied origins and staggered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phyllomedusid hylids in South America, and (dark </w:t>
        </w:r>
        <w:r w:rsidRPr="008B6D7A">
          <w:rPr>
            <w:rFonts w:ascii="CMU Serif Roman" w:eastAsia="CMU Serif Roman" w:hAnsi="CMU Serif Roman" w:cs="CMU Serif Roman"/>
            <w:sz w:val="24"/>
            <w:szCs w:val="24"/>
          </w:rPr>
          <w:lastRenderedPageBreak/>
          <w:t xml:space="preserve">blue)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GPlates and input files modified from Landis (2017). Partial fan phylogeny was plotted using </w:t>
        </w:r>
        <w:r w:rsidRPr="008B6D7A">
          <w:rPr>
            <w:rFonts w:ascii="CMU Serif Roman" w:eastAsia="CMU Serif Roman" w:hAnsi="CMU Serif Roman" w:cs="CMU Serif Roman"/>
            <w:i/>
            <w:sz w:val="24"/>
            <w:szCs w:val="24"/>
          </w:rPr>
          <w:t>phytools</w:t>
        </w:r>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r w:rsidRPr="008B6D7A">
          <w:rPr>
            <w:rFonts w:ascii="CMU Serif Roman" w:eastAsia="CMU Serif Roman" w:hAnsi="CMU Serif Roman" w:cs="CMU Serif Roman"/>
            <w:i/>
            <w:sz w:val="24"/>
            <w:szCs w:val="24"/>
          </w:rPr>
          <w:t xml:space="preserve">Cophixalus infacetus, Austrochaperina robusta, Litoria fallax, Litoria dahlii, Litoria xanthomera, Myobatrachus gouldii, Spicospina flammocaerulea, Taudactylus acutirostris, </w:t>
        </w:r>
      </w:moveTo>
      <w:moveToRangeEnd w:id="205"/>
    </w:p>
    <w:p w14:paraId="31E44F7A" w14:textId="49A0551E" w:rsidR="009B2946" w:rsidRDefault="008507FB" w:rsidP="009B2946">
      <w:pPr>
        <w:spacing w:line="360" w:lineRule="auto"/>
        <w:rPr>
          <w:rFonts w:ascii="CMU Serif Roman" w:hAnsi="CMU Serif Roman"/>
          <w:sz w:val="24"/>
          <w:rPrChange w:id="208" w:author="Ian Brennan" w:date="2023-04-12T15:36:00Z">
            <w:rPr>
              <w:rFonts w:ascii="CMU Serif Roman" w:hAnsi="CMU Serif Roman"/>
              <w:i/>
              <w:sz w:val="24"/>
            </w:rPr>
          </w:rPrChange>
        </w:rPr>
      </w:pPr>
      <w:moveFromRangeStart w:id="209" w:author="Ian Brennan" w:date="2023-04-12T15:36:00Z" w:name="move132206184"/>
      <w:moveFrom w:id="210" w:author="Ian Brennan" w:date="2023-04-12T15:36:00Z">
        <w:r w:rsidRPr="008B6D7A">
          <w:rPr>
            <w:rFonts w:ascii="CMU Serif Roman" w:eastAsia="CMU Serif Roman" w:hAnsi="CMU Serif Roman" w:cs="CMU Serif Roman"/>
            <w:sz w:val="24"/>
            <w:szCs w:val="24"/>
          </w:rPr>
          <w:t xml:space="preserve">Figure 2. Time-calibrated frog phylogeny highlights the </w:t>
        </w:r>
        <w:r w:rsidR="00C62FCE">
          <w:rPr>
            <w:rFonts w:ascii="CMU Serif Roman" w:eastAsia="CMU Serif Roman" w:hAnsi="CMU Serif Roman" w:cs="CMU Serif Roman"/>
            <w:sz w:val="24"/>
            <w:szCs w:val="24"/>
          </w:rPr>
          <w:t>varied origins and staggered</w:t>
        </w:r>
        <w:r w:rsidR="005F226B">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sidR="00C62FCE">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phyllomedusid hylids in South America, and (dark blue)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GPlates and input files modified from Landis (2017). Partial fan phylogeny was plotted using </w:t>
        </w:r>
        <w:r w:rsidRPr="008B6D7A">
          <w:rPr>
            <w:rFonts w:ascii="CMU Serif Roman" w:eastAsia="CMU Serif Roman" w:hAnsi="CMU Serif Roman" w:cs="CMU Serif Roman"/>
            <w:i/>
            <w:sz w:val="24"/>
            <w:szCs w:val="24"/>
          </w:rPr>
          <w:t>phytools</w:t>
        </w:r>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r w:rsidRPr="008B6D7A">
          <w:rPr>
            <w:rFonts w:ascii="CMU Serif Roman" w:eastAsia="CMU Serif Roman" w:hAnsi="CMU Serif Roman" w:cs="CMU Serif Roman"/>
            <w:i/>
            <w:sz w:val="24"/>
            <w:szCs w:val="24"/>
          </w:rPr>
          <w:t xml:space="preserve">Cophixalus infacetus, Austrochaperina robusta, Litoria fallax, Litoria dahlii, Litoria xanthomera, Myobatrachus gouldii, Spicospina flammocaerulea, Taudactylus acutirostris, </w:t>
        </w:r>
      </w:moveFrom>
      <w:moveFromRangeEnd w:id="209"/>
      <w:ins w:id="211" w:author="Ian Brennan" w:date="2023-04-12T15:36:00Z">
        <w:r w:rsidR="009B2946" w:rsidRPr="008B6D7A">
          <w:rPr>
            <w:rFonts w:ascii="CMU Serif Roman" w:eastAsia="CMU Serif Roman" w:hAnsi="CMU Serif Roman" w:cs="CMU Serif Roman"/>
            <w:i/>
            <w:sz w:val="24"/>
            <w:szCs w:val="24"/>
          </w:rPr>
          <w:t>Mixophyes balbus</w:t>
        </w:r>
        <w:r w:rsidR="009B2946">
          <w:rPr>
            <w:rFonts w:ascii="CMU Serif Roman" w:eastAsia="CMU Serif Roman" w:hAnsi="CMU Serif Roman" w:cs="CMU Serif Roman"/>
            <w:i/>
            <w:sz w:val="24"/>
            <w:szCs w:val="24"/>
          </w:rPr>
          <w:t xml:space="preserve">, </w:t>
        </w:r>
      </w:ins>
      <w:r w:rsidR="009B2946" w:rsidRPr="008B6D7A">
        <w:rPr>
          <w:rFonts w:ascii="CMU Serif Roman" w:eastAsia="CMU Serif Roman" w:hAnsi="CMU Serif Roman" w:cs="CMU Serif Roman"/>
          <w:i/>
          <w:sz w:val="24"/>
          <w:szCs w:val="24"/>
        </w:rPr>
        <w:t>Notaden bennettii</w:t>
      </w:r>
      <w:del w:id="212" w:author="Ian Brennan" w:date="2023-04-12T15:36:00Z">
        <w:r w:rsidR="00C62FCE" w:rsidRPr="008B6D7A">
          <w:rPr>
            <w:rFonts w:ascii="CMU Serif Roman" w:eastAsia="CMU Serif Roman" w:hAnsi="CMU Serif Roman" w:cs="CMU Serif Roman"/>
            <w:i/>
            <w:sz w:val="24"/>
            <w:szCs w:val="24"/>
          </w:rPr>
          <w:delText>, Mixophyes balbus</w:delText>
        </w:r>
      </w:del>
      <w:r w:rsidR="009B2946" w:rsidRPr="008B6D7A">
        <w:rPr>
          <w:rFonts w:ascii="CMU Serif Roman" w:eastAsia="CMU Serif Roman" w:hAnsi="CMU Serif Roman" w:cs="CMU Serif Roman"/>
          <w:i/>
          <w:sz w:val="24"/>
          <w:szCs w:val="24"/>
        </w:rPr>
        <w:t>.</w:t>
      </w:r>
    </w:p>
    <w:p w14:paraId="58F1A5D2" w14:textId="77777777" w:rsidR="009B2946" w:rsidRDefault="009B2946">
      <w:pPr>
        <w:spacing w:line="360" w:lineRule="auto"/>
        <w:rPr>
          <w:rFonts w:ascii="CMU Serif Roman" w:hAnsi="CMU Serif Roman"/>
          <w:sz w:val="24"/>
          <w:rPrChange w:id="213" w:author="Ian Brennan" w:date="2023-04-12T15:36:00Z">
            <w:rPr>
              <w:rFonts w:ascii="CMU Serif Roman" w:hAnsi="CMU Serif Roman"/>
              <w:color w:val="222222"/>
              <w:sz w:val="24"/>
              <w:highlight w:val="white"/>
            </w:rPr>
          </w:rPrChange>
        </w:rPr>
        <w:pPrChange w:id="214" w:author="Ian Brennan" w:date="2023-04-12T15:36:00Z">
          <w:pPr>
            <w:spacing w:line="360" w:lineRule="auto"/>
            <w:jc w:val="both"/>
          </w:pPr>
        </w:pPrChange>
      </w:pPr>
    </w:p>
    <w:p w14:paraId="26EE33BF" w14:textId="77777777" w:rsidR="006211A3" w:rsidRPr="008B6D7A" w:rsidRDefault="00000000" w:rsidP="008B6D7A">
      <w:pPr>
        <w:spacing w:line="360" w:lineRule="auto"/>
        <w:jc w:val="both"/>
        <w:rPr>
          <w:del w:id="215" w:author="Ian Brennan" w:date="2023-04-12T15:36:00Z"/>
          <w:rFonts w:ascii="CMU Serif Roman" w:eastAsia="CMU Serif Roman" w:hAnsi="CMU Serif Roman" w:cs="CMU Serif Roman"/>
          <w:sz w:val="24"/>
          <w:szCs w:val="24"/>
        </w:rPr>
      </w:pPr>
      <w:del w:id="216" w:author="Ian Brennan" w:date="2023-04-12T15:36:00Z">
        <w:r w:rsidRPr="008B6D7A">
          <w:rPr>
            <w:rFonts w:ascii="CMU Serif Roman" w:hAnsi="CMU Serif Roman" w:cs="CMU Serif Roman"/>
            <w:sz w:val="24"/>
            <w:szCs w:val="24"/>
          </w:rPr>
          <w:br w:type="page"/>
        </w:r>
      </w:del>
    </w:p>
    <w:p w14:paraId="3FD1EC8F" w14:textId="77777777" w:rsidR="009B2946" w:rsidRPr="00EC632C" w:rsidRDefault="009B2946" w:rsidP="009B2946">
      <w:pPr>
        <w:spacing w:line="360" w:lineRule="auto"/>
        <w:rPr>
          <w:ins w:id="217" w:author="Ian Brennan" w:date="2023-04-12T15:36:00Z"/>
          <w:rFonts w:ascii="CMU Serif Roman" w:eastAsia="CMU Serif Roman" w:hAnsi="CMU Serif Roman" w:cs="CMU Serif Roman"/>
          <w:iCs/>
          <w:sz w:val="24"/>
          <w:szCs w:val="24"/>
        </w:rPr>
      </w:pPr>
      <w:ins w:id="218" w:author="Ian Brennan" w:date="2023-04-12T15:36:00Z">
        <w:r>
          <w:rPr>
            <w:rFonts w:ascii="CMU Serif Roman" w:eastAsia="CMU Serif Roman" w:hAnsi="CMU Serif Roman" w:cs="CMU Serif Roman"/>
            <w:iCs/>
            <w:sz w:val="24"/>
            <w:szCs w:val="24"/>
          </w:rPr>
          <w:t>Figure 3. Simplified biogeographic history of Australian frogs with a focus on the range reconstruction of their immediate ancestors (complete figure in Fig.S7). Ranges have been estimated under the preferred model DEC+</w:t>
        </w:r>
        <w:r>
          <w:rPr>
            <w:rFonts w:ascii="CMU Serif Roman" w:eastAsia="CMU Serif Roman" w:hAnsi="CMU Serif Roman" w:cs="CMU Serif Roman"/>
            <w:i/>
            <w:sz w:val="24"/>
            <w:szCs w:val="24"/>
          </w:rPr>
          <w:t>j</w:t>
        </w:r>
        <w:r>
          <w:rPr>
            <w:rFonts w:ascii="CMU Serif Roman" w:eastAsia="CMU Serif Roman" w:hAnsi="CMU Serif Roman" w:cs="CMU Serif Roman"/>
            <w:iCs/>
            <w:sz w:val="24"/>
            <w:szCs w:val="24"/>
          </w:rPr>
          <w:t>+</w:t>
        </w:r>
        <w:r>
          <w:rPr>
            <w:rFonts w:ascii="CMU Serif Roman" w:eastAsia="CMU Serif Roman" w:hAnsi="CMU Serif Roman" w:cs="CMU Serif Roman"/>
            <w:i/>
            <w:sz w:val="24"/>
            <w:szCs w:val="24"/>
          </w:rPr>
          <w:t>x</w:t>
        </w:r>
        <w:r>
          <w:rPr>
            <w:rFonts w:ascii="CMU Serif Roman" w:eastAsia="CMU Serif Roman" w:hAnsi="CMU Serif Roman" w:cs="CMU Serif Roman"/>
            <w:iCs/>
            <w:sz w:val="24"/>
            <w:szCs w:val="24"/>
          </w:rPr>
          <w:t>+</w:t>
        </w:r>
        <w:r>
          <w:rPr>
            <w:rFonts w:ascii="CMU Serif Roman" w:eastAsia="CMU Serif Roman" w:hAnsi="CMU Serif Roman" w:cs="CMU Serif Roman"/>
            <w:i/>
            <w:sz w:val="24"/>
            <w:szCs w:val="24"/>
          </w:rPr>
          <w:t>w</w:t>
        </w:r>
        <w:r>
          <w:rPr>
            <w:rFonts w:ascii="CMU Serif Roman" w:eastAsia="CMU Serif Roman" w:hAnsi="CMU Serif Roman" w:cs="CMU Serif Roman"/>
            <w:iCs/>
            <w:sz w:val="24"/>
            <w:szCs w:val="24"/>
          </w:rPr>
          <w:t xml:space="preserve"> supporting Hypothesis 1 (Antarctic dispersal of Pelodryadidae frogs; pink arrow on tree indicates ancestral pelodryadid constrained to Antarctica) in </w:t>
        </w:r>
        <w:r>
          <w:rPr>
            <w:rFonts w:ascii="CMU Serif Roman" w:eastAsia="CMU Serif Roman" w:hAnsi="CMU Serif Roman" w:cs="CMU Serif Roman"/>
            <w:i/>
            <w:sz w:val="24"/>
            <w:szCs w:val="24"/>
          </w:rPr>
          <w:t>BioGeoBEARS</w:t>
        </w:r>
        <w:r>
          <w:rPr>
            <w:rFonts w:ascii="CMU Serif Roman" w:eastAsia="CMU Serif Roman" w:hAnsi="CMU Serif Roman" w:cs="CMU Serif Roman"/>
            <w:iCs/>
            <w:sz w:val="24"/>
            <w:szCs w:val="24"/>
          </w:rPr>
          <w:t xml:space="preserve">. Pie charts represent range probability at nodes with colors corresponding to inset map. Circular world maps show geological reconstructions at relevant time points, with numbers mapped to nodes of interest. Colored arrows indicate hypothesized dispersal paths for each clade. Under this biogeographic model the ancestors of both the Myobatrachoidea and Pelodryadidae lived in South America, and Australo-Papuan microhylids (Asterophryinae) originate from an Asian ancestor. The most likely dispersal path for the Pelodryadidae included expansion across Antarctica after divergence from the Phyllomedusidae. Phylogeny plotted with </w:t>
        </w:r>
        <w:r>
          <w:rPr>
            <w:rFonts w:ascii="CMU Serif Roman" w:eastAsia="CMU Serif Roman" w:hAnsi="CMU Serif Roman" w:cs="CMU Serif Roman"/>
            <w:i/>
            <w:sz w:val="24"/>
            <w:szCs w:val="24"/>
          </w:rPr>
          <w:t>phytools</w:t>
        </w:r>
        <w:r>
          <w:rPr>
            <w:rFonts w:ascii="CMU Serif Roman" w:eastAsia="CMU Serif Roman" w:hAnsi="CMU Serif Roman" w:cs="CMU Serif Roman"/>
            <w:iCs/>
            <w:sz w:val="24"/>
            <w:szCs w:val="24"/>
          </w:rPr>
          <w:t>, maps generated by the Ocean Drilling Stratigraphic Network (</w:t>
        </w:r>
        <w:r w:rsidRPr="00443C45">
          <w:rPr>
            <w:rFonts w:ascii="CMU Serif Roman" w:eastAsia="CMU Serif Roman" w:hAnsi="CMU Serif Roman" w:cs="CMU Serif Roman"/>
            <w:iCs/>
            <w:sz w:val="24"/>
            <w:szCs w:val="24"/>
          </w:rPr>
          <w:t>https://www.odsn.de/odsn/services/paleomap/paleomap.html</w:t>
        </w:r>
        <w:r>
          <w:rPr>
            <w:rFonts w:ascii="CMU Serif Roman" w:eastAsia="CMU Serif Roman" w:hAnsi="CMU Serif Roman" w:cs="CMU Serif Roman"/>
            <w:iCs/>
            <w:sz w:val="24"/>
            <w:szCs w:val="24"/>
          </w:rPr>
          <w:t xml:space="preserve">). </w:t>
        </w:r>
      </w:ins>
    </w:p>
    <w:p w14:paraId="3DFE6CFD" w14:textId="1E5E24A8" w:rsidR="006211A3" w:rsidRPr="008B6D7A" w:rsidRDefault="006211A3" w:rsidP="008B6D7A">
      <w:pPr>
        <w:spacing w:line="360" w:lineRule="auto"/>
        <w:jc w:val="both"/>
        <w:rPr>
          <w:ins w:id="219" w:author="Ian Brennan" w:date="2023-04-12T15:36:00Z"/>
          <w:rFonts w:ascii="CMU Serif Roman" w:eastAsia="CMU Serif Roman" w:hAnsi="CMU Serif Roman" w:cs="CMU Serif Roman"/>
          <w:sz w:val="24"/>
          <w:szCs w:val="24"/>
        </w:rPr>
      </w:pPr>
    </w:p>
    <w:p w14:paraId="64A7F88E" w14:textId="51898C39" w:rsidR="006211A3" w:rsidRPr="00B37DA9" w:rsidRDefault="00000000" w:rsidP="008B6D7A">
      <w:pPr>
        <w:spacing w:line="360" w:lineRule="auto"/>
        <w:jc w:val="both"/>
        <w:rPr>
          <w:rFonts w:ascii="CMU Serif Roman" w:hAnsi="CMU Serif Roman"/>
          <w:i/>
          <w:sz w:val="24"/>
          <w:rPrChange w:id="220" w:author="Ian Brennan" w:date="2023-04-12T15:36:00Z">
            <w:rPr>
              <w:rFonts w:ascii="CMU Serif Roman" w:hAnsi="CMU Serif Roman"/>
              <w:sz w:val="24"/>
            </w:rPr>
          </w:rPrChange>
        </w:rPr>
      </w:pPr>
      <w:r w:rsidRPr="00B37DA9">
        <w:rPr>
          <w:rFonts w:ascii="CMU Serif Roman" w:hAnsi="CMU Serif Roman"/>
          <w:i/>
          <w:sz w:val="24"/>
          <w:rPrChange w:id="221" w:author="Ian Brennan" w:date="2023-04-12T15:36:00Z">
            <w:rPr>
              <w:rFonts w:ascii="CMU Serif Roman" w:hAnsi="CMU Serif Roman"/>
              <w:sz w:val="24"/>
            </w:rPr>
          </w:rPrChange>
        </w:rPr>
        <w:lastRenderedPageBreak/>
        <w:t>Supplementary Materials</w:t>
      </w:r>
      <w:ins w:id="222" w:author="Ian Brennan" w:date="2023-04-12T15:36:00Z">
        <w:r w:rsidR="00F41348" w:rsidRPr="00B37DA9">
          <w:rPr>
            <w:rFonts w:ascii="CMU Serif Roman" w:eastAsia="CMU Serif Roman" w:hAnsi="CMU Serif Roman" w:cs="CMU Serif Roman"/>
            <w:i/>
            <w:iCs/>
            <w:sz w:val="24"/>
            <w:szCs w:val="24"/>
          </w:rPr>
          <w:t xml:space="preserve"> and Methods</w:t>
        </w:r>
      </w:ins>
    </w:p>
    <w:p w14:paraId="1B1A5B5D" w14:textId="5267287D" w:rsidR="00F511EB" w:rsidRPr="008B6D7A" w:rsidRDefault="00F511EB" w:rsidP="008B6D7A">
      <w:pPr>
        <w:spacing w:line="360" w:lineRule="auto"/>
        <w:jc w:val="both"/>
        <w:rPr>
          <w:rFonts w:ascii="CMU Serif Roman" w:eastAsia="CMU Serif Roman" w:hAnsi="CMU Serif Roman" w:cs="CMU Serif Roman"/>
          <w:sz w:val="24"/>
          <w:szCs w:val="24"/>
        </w:rPr>
      </w:pPr>
    </w:p>
    <w:p w14:paraId="16D79E6E" w14:textId="77777777" w:rsidR="005138AF" w:rsidRDefault="00F511EB" w:rsidP="008F20F3">
      <w:pPr>
        <w:spacing w:line="360" w:lineRule="auto"/>
        <w:rPr>
          <w:rFonts w:ascii="CMU Serif Roman" w:hAnsi="CMU Serif Roman" w:cs="CMU Serif Roman"/>
          <w:color w:val="2A2A2A"/>
          <w:sz w:val="24"/>
          <w:szCs w:val="24"/>
          <w:shd w:val="clear" w:color="auto" w:fill="FFFFFF"/>
        </w:rPr>
      </w:pPr>
      <w:r w:rsidRPr="008B6D7A">
        <w:rPr>
          <w:rFonts w:ascii="CMU Serif Roman" w:hAnsi="CMU Serif Roman" w:cs="CMU Serif Roman"/>
          <w:color w:val="2A2A2A"/>
          <w:sz w:val="24"/>
          <w:szCs w:val="24"/>
          <w:shd w:val="clear" w:color="auto" w:fill="FFFFFF"/>
        </w:rPr>
        <w:t xml:space="preserve">Data available from the Dryad Digital Repository: </w:t>
      </w:r>
      <w:r w:rsidR="005138AF" w:rsidRPr="005138AF">
        <w:rPr>
          <w:rFonts w:ascii="CMU Serif Roman" w:hAnsi="CMU Serif Roman" w:cs="CMU Serif Roman"/>
          <w:color w:val="2A2A2A"/>
          <w:sz w:val="24"/>
          <w:szCs w:val="24"/>
          <w:shd w:val="clear" w:color="auto" w:fill="FFFFFF"/>
        </w:rPr>
        <w:t>http://dx.doi.org/10.5061/dryad.[NNNN</w:t>
      </w:r>
      <w:r w:rsidRPr="008B6D7A">
        <w:rPr>
          <w:rFonts w:ascii="CMU Serif Roman" w:hAnsi="CMU Serif Roman" w:cs="CMU Serif Roman"/>
          <w:color w:val="2A2A2A"/>
          <w:sz w:val="24"/>
          <w:szCs w:val="24"/>
          <w:shd w:val="clear" w:color="auto" w:fill="FFFFFF"/>
        </w:rPr>
        <w:t>]</w:t>
      </w:r>
      <w:r w:rsidR="005138AF">
        <w:rPr>
          <w:rFonts w:ascii="CMU Serif Roman" w:hAnsi="CMU Serif Roman" w:cs="CMU Serif Roman"/>
          <w:color w:val="2A2A2A"/>
          <w:sz w:val="24"/>
          <w:szCs w:val="24"/>
          <w:shd w:val="clear" w:color="auto" w:fill="FFFFFF"/>
        </w:rPr>
        <w:t xml:space="preserve"> </w:t>
      </w:r>
    </w:p>
    <w:p w14:paraId="5A891621" w14:textId="439B5587" w:rsidR="00F511EB" w:rsidRDefault="005138AF" w:rsidP="008F20F3">
      <w:pPr>
        <w:spacing w:line="360" w:lineRule="auto"/>
        <w:rPr>
          <w:rFonts w:ascii="CMU Serif Roman" w:hAnsi="CMU Serif Roman"/>
          <w:color w:val="2A2A2A"/>
          <w:sz w:val="24"/>
          <w:shd w:val="clear" w:color="auto" w:fill="FFFFFF"/>
          <w:rPrChange w:id="223" w:author="Ian Brennan" w:date="2023-04-12T15:36:00Z">
            <w:rPr>
              <w:rFonts w:ascii="CMU Serif Roman" w:hAnsi="CMU Serif Roman"/>
              <w:sz w:val="24"/>
            </w:rPr>
          </w:rPrChange>
        </w:rPr>
      </w:pPr>
      <w:r>
        <w:rPr>
          <w:rFonts w:ascii="CMU Serif Roman" w:hAnsi="CMU Serif Roman" w:cs="CMU Serif Roman"/>
          <w:color w:val="2A2A2A"/>
          <w:sz w:val="24"/>
          <w:szCs w:val="24"/>
          <w:shd w:val="clear" w:color="auto" w:fill="FFFFFF"/>
        </w:rPr>
        <w:t xml:space="preserve">and from the GitHub repository: </w:t>
      </w:r>
      <w:r w:rsidRPr="005138AF">
        <w:rPr>
          <w:rFonts w:ascii="CMU Serif Roman" w:hAnsi="CMU Serif Roman" w:cs="CMU Serif Roman"/>
          <w:color w:val="2A2A2A"/>
          <w:sz w:val="24"/>
          <w:szCs w:val="24"/>
          <w:shd w:val="clear" w:color="auto" w:fill="FFFFFF"/>
        </w:rPr>
        <w:t>https://github.com/IanGBrennan/Crown_Frogs</w:t>
      </w:r>
    </w:p>
    <w:p w14:paraId="392CEEEA" w14:textId="7B68DDC7" w:rsidR="00970BC8" w:rsidRDefault="00970BC8">
      <w:pPr>
        <w:spacing w:line="360" w:lineRule="auto"/>
        <w:rPr>
          <w:rFonts w:ascii="CMU Serif Roman" w:hAnsi="CMU Serif Roman"/>
          <w:color w:val="2A2A2A"/>
          <w:sz w:val="24"/>
          <w:shd w:val="clear" w:color="auto" w:fill="FFFFFF"/>
          <w:rPrChange w:id="224" w:author="Ian Brennan" w:date="2023-04-12T15:36:00Z">
            <w:rPr>
              <w:rFonts w:ascii="CMU Serif Roman" w:hAnsi="CMU Serif Roman"/>
              <w:sz w:val="24"/>
            </w:rPr>
          </w:rPrChange>
        </w:rPr>
        <w:pPrChange w:id="225" w:author="Ian Brennan" w:date="2023-04-12T15:36:00Z">
          <w:pPr>
            <w:spacing w:line="360" w:lineRule="auto"/>
            <w:jc w:val="both"/>
          </w:pPr>
        </w:pPrChange>
      </w:pPr>
    </w:p>
    <w:p w14:paraId="01111BCD" w14:textId="7167A954" w:rsidR="00C02517" w:rsidRDefault="00A540E0" w:rsidP="008F20F3">
      <w:pPr>
        <w:spacing w:line="360" w:lineRule="auto"/>
        <w:rPr>
          <w:ins w:id="226" w:author="Ian Brennan" w:date="2023-04-12T15:36:00Z"/>
          <w:rFonts w:ascii="CMU Serif Roman" w:hAnsi="CMU Serif Roman" w:cs="CMU Serif Roman"/>
          <w:i/>
          <w:iCs/>
          <w:color w:val="2A2A2A"/>
          <w:sz w:val="24"/>
          <w:szCs w:val="24"/>
          <w:shd w:val="clear" w:color="auto" w:fill="FFFFFF"/>
        </w:rPr>
      </w:pPr>
      <w:ins w:id="227" w:author="Ian Brennan" w:date="2023-04-12T15:36:00Z">
        <w:r>
          <w:rPr>
            <w:rFonts w:ascii="CMU Serif Roman" w:hAnsi="CMU Serif Roman" w:cs="CMU Serif Roman"/>
            <w:i/>
            <w:iCs/>
            <w:color w:val="2A2A2A"/>
            <w:sz w:val="24"/>
            <w:szCs w:val="24"/>
            <w:shd w:val="clear" w:color="auto" w:fill="FFFFFF"/>
          </w:rPr>
          <w:t>Developing</w:t>
        </w:r>
        <w:r w:rsidR="00C02517">
          <w:rPr>
            <w:rFonts w:ascii="CMU Serif Roman" w:hAnsi="CMU Serif Roman" w:cs="CMU Serif Roman"/>
            <w:i/>
            <w:iCs/>
            <w:color w:val="2A2A2A"/>
            <w:sz w:val="24"/>
            <w:szCs w:val="24"/>
            <w:shd w:val="clear" w:color="auto" w:fill="FFFFFF"/>
          </w:rPr>
          <w:t xml:space="preserve"> Figure 1</w:t>
        </w:r>
      </w:ins>
    </w:p>
    <w:p w14:paraId="30D7F234" w14:textId="257E7126" w:rsidR="008948D2" w:rsidRDefault="009E502B" w:rsidP="008F20F3">
      <w:pPr>
        <w:spacing w:line="360" w:lineRule="auto"/>
        <w:rPr>
          <w:ins w:id="228" w:author="Ian Brennan" w:date="2023-04-12T15:36:00Z"/>
          <w:rFonts w:ascii="CMU Serif Roman" w:hAnsi="CMU Serif Roman" w:cs="CMU Serif Roman"/>
          <w:color w:val="2A2A2A"/>
          <w:sz w:val="24"/>
          <w:szCs w:val="24"/>
          <w:shd w:val="clear" w:color="auto" w:fill="FFFFFF"/>
        </w:rPr>
      </w:pPr>
      <w:ins w:id="229" w:author="Ian Brennan" w:date="2023-04-12T15:36:00Z">
        <w:r>
          <w:rPr>
            <w:rFonts w:ascii="CMU Serif Roman" w:hAnsi="CMU Serif Roman" w:cs="CMU Serif Roman"/>
            <w:color w:val="2A2A2A"/>
            <w:sz w:val="24"/>
            <w:szCs w:val="24"/>
            <w:shd w:val="clear" w:color="auto" w:fill="FFFFFF"/>
          </w:rPr>
          <w:tab/>
        </w:r>
        <w:r w:rsidR="00685C1B">
          <w:rPr>
            <w:rFonts w:ascii="CMU Serif Roman" w:hAnsi="CMU Serif Roman" w:cs="CMU Serif Roman"/>
            <w:color w:val="2A2A2A"/>
            <w:sz w:val="24"/>
            <w:szCs w:val="24"/>
            <w:shd w:val="clear" w:color="auto" w:fill="FFFFFF"/>
          </w:rPr>
          <w:t xml:space="preserve">Figure 1 aims to provide background on the richness and spatial distribution of the focal frog clades, alongside evolutionary context for the accumulation of vertebrate biodiversity on the Australian continent. </w:t>
        </w:r>
        <w:r w:rsidR="00310DC7">
          <w:rPr>
            <w:rFonts w:ascii="CMU Serif Roman" w:hAnsi="CMU Serif Roman" w:cs="CMU Serif Roman"/>
            <w:color w:val="2A2A2A"/>
            <w:sz w:val="24"/>
            <w:szCs w:val="24"/>
            <w:shd w:val="clear" w:color="auto" w:fill="FFFFFF"/>
          </w:rPr>
          <w:t xml:space="preserve">Neither the top or bottom visualizations are intended to provide an explanation of the </w:t>
        </w:r>
        <w:r w:rsidR="00310DC7" w:rsidRPr="006013F0">
          <w:rPr>
            <w:rFonts w:ascii="CMU Serif Roman" w:hAnsi="CMU Serif Roman" w:cs="CMU Serif Roman"/>
            <w:i/>
            <w:iCs/>
            <w:color w:val="2A2A2A"/>
            <w:sz w:val="24"/>
            <w:szCs w:val="24"/>
            <w:shd w:val="clear" w:color="auto" w:fill="FFFFFF"/>
          </w:rPr>
          <w:t>processes</w:t>
        </w:r>
        <w:r w:rsidR="00310DC7">
          <w:rPr>
            <w:rFonts w:ascii="CMU Serif Roman" w:hAnsi="CMU Serif Roman" w:cs="CMU Serif Roman"/>
            <w:color w:val="2A2A2A"/>
            <w:sz w:val="24"/>
            <w:szCs w:val="24"/>
            <w:shd w:val="clear" w:color="auto" w:fill="FFFFFF"/>
          </w:rPr>
          <w:t xml:space="preserve"> dictating Australian vertebrate diversity. Instead they are visualizations of the </w:t>
        </w:r>
        <w:r w:rsidR="00310DC7" w:rsidRPr="006013F0">
          <w:rPr>
            <w:rFonts w:ascii="CMU Serif Roman" w:hAnsi="CMU Serif Roman" w:cs="CMU Serif Roman"/>
            <w:i/>
            <w:iCs/>
            <w:color w:val="2A2A2A"/>
            <w:sz w:val="24"/>
            <w:szCs w:val="24"/>
            <w:shd w:val="clear" w:color="auto" w:fill="FFFFFF"/>
          </w:rPr>
          <w:t>patterns</w:t>
        </w:r>
        <w:r w:rsidR="00310DC7">
          <w:rPr>
            <w:rFonts w:ascii="CMU Serif Roman" w:hAnsi="CMU Serif Roman" w:cs="CMU Serif Roman"/>
            <w:color w:val="2A2A2A"/>
            <w:sz w:val="24"/>
            <w:szCs w:val="24"/>
            <w:shd w:val="clear" w:color="auto" w:fill="FFFFFF"/>
          </w:rPr>
          <w:t xml:space="preserve"> of </w:t>
        </w:r>
        <w:r w:rsidR="001068D0">
          <w:rPr>
            <w:rFonts w:ascii="CMU Serif Roman" w:hAnsi="CMU Serif Roman" w:cs="CMU Serif Roman"/>
            <w:color w:val="2A2A2A"/>
            <w:sz w:val="24"/>
            <w:szCs w:val="24"/>
            <w:shd w:val="clear" w:color="auto" w:fill="FFFFFF"/>
          </w:rPr>
          <w:t xml:space="preserve">contemporary </w:t>
        </w:r>
        <w:r w:rsidR="00310DC7">
          <w:rPr>
            <w:rFonts w:ascii="CMU Serif Roman" w:hAnsi="CMU Serif Roman" w:cs="CMU Serif Roman"/>
            <w:color w:val="2A2A2A"/>
            <w:sz w:val="24"/>
            <w:szCs w:val="24"/>
            <w:shd w:val="clear" w:color="auto" w:fill="FFFFFF"/>
          </w:rPr>
          <w:t xml:space="preserve">Australian vertebrate diversity. </w:t>
        </w:r>
      </w:ins>
    </w:p>
    <w:p w14:paraId="7C536845" w14:textId="02F4082C" w:rsidR="00E7012C" w:rsidRDefault="00E7012C" w:rsidP="008F20F3">
      <w:pPr>
        <w:spacing w:line="360" w:lineRule="auto"/>
        <w:rPr>
          <w:ins w:id="230" w:author="Ian Brennan" w:date="2023-04-12T15:36:00Z"/>
          <w:rFonts w:ascii="CMU Serif Roman" w:hAnsi="CMU Serif Roman" w:cs="CMU Serif Roman"/>
          <w:color w:val="2A2A2A"/>
          <w:sz w:val="24"/>
          <w:szCs w:val="24"/>
          <w:shd w:val="clear" w:color="auto" w:fill="FFFFFF"/>
        </w:rPr>
      </w:pPr>
      <w:ins w:id="231" w:author="Ian Brennan" w:date="2023-04-12T15:36:00Z">
        <w:r>
          <w:rPr>
            <w:rFonts w:ascii="CMU Serif Roman" w:hAnsi="CMU Serif Roman" w:cs="CMU Serif Roman"/>
            <w:color w:val="2A2A2A"/>
            <w:sz w:val="24"/>
            <w:szCs w:val="24"/>
            <w:shd w:val="clear" w:color="auto" w:fill="FFFFFF"/>
          </w:rPr>
          <w:tab/>
          <w:t xml:space="preserve">We downloaded Australian annual rainfall data from NASA using the R package </w:t>
        </w:r>
        <w:r>
          <w:rPr>
            <w:rFonts w:ascii="CMU Serif Roman" w:hAnsi="CMU Serif Roman" w:cs="CMU Serif Roman"/>
            <w:i/>
            <w:iCs/>
            <w:color w:val="2A2A2A"/>
            <w:sz w:val="24"/>
            <w:szCs w:val="24"/>
            <w:shd w:val="clear" w:color="auto" w:fill="FFFFFF"/>
          </w:rPr>
          <w:t>nasapower</w:t>
        </w:r>
        <w:r>
          <w:rPr>
            <w:rFonts w:ascii="CMU Serif Roman" w:hAnsi="CMU Serif Roman" w:cs="CMU Serif Roman"/>
            <w:color w:val="2A2A2A"/>
            <w:sz w:val="24"/>
            <w:szCs w:val="24"/>
            <w:shd w:val="clear" w:color="auto" w:fill="FFFFFF"/>
          </w:rPr>
          <w:t xml:space="preserve">, </w:t>
        </w:r>
        <w:r w:rsidR="00F52CA2">
          <w:rPr>
            <w:rFonts w:ascii="CMU Serif Roman" w:hAnsi="CMU Serif Roman" w:cs="CMU Serif Roman"/>
            <w:color w:val="2A2A2A"/>
            <w:sz w:val="24"/>
            <w:szCs w:val="24"/>
            <w:shd w:val="clear" w:color="auto" w:fill="FFFFFF"/>
          </w:rPr>
          <w:t xml:space="preserve">and combined this with species occurrence records downloaded from the Atlas of Living Australia. </w:t>
        </w:r>
        <w:r w:rsidR="008B28EA">
          <w:rPr>
            <w:rFonts w:ascii="CMU Serif Roman" w:hAnsi="CMU Serif Roman" w:cs="CMU Serif Roman"/>
            <w:color w:val="2A2A2A"/>
            <w:sz w:val="24"/>
            <w:szCs w:val="24"/>
            <w:shd w:val="clear" w:color="auto" w:fill="FFFFFF"/>
          </w:rPr>
          <w:t xml:space="preserve">Annual rainfall is an easily interpretable </w:t>
        </w:r>
        <w:r w:rsidR="00571E0F">
          <w:rPr>
            <w:rFonts w:ascii="CMU Serif Roman" w:hAnsi="CMU Serif Roman" w:cs="CMU Serif Roman"/>
            <w:color w:val="2A2A2A"/>
            <w:sz w:val="24"/>
            <w:szCs w:val="24"/>
            <w:shd w:val="clear" w:color="auto" w:fill="FFFFFF"/>
          </w:rPr>
          <w:t xml:space="preserve">measure of water availability in an environment, and as such provides a reflection of habitat suitability for </w:t>
        </w:r>
        <w:r w:rsidR="00E47075">
          <w:rPr>
            <w:rFonts w:ascii="CMU Serif Roman" w:hAnsi="CMU Serif Roman" w:cs="CMU Serif Roman"/>
            <w:color w:val="2A2A2A"/>
            <w:sz w:val="24"/>
            <w:szCs w:val="24"/>
            <w:shd w:val="clear" w:color="auto" w:fill="FFFFFF"/>
          </w:rPr>
          <w:t xml:space="preserve">frogs. However, we acknowledge that composite environmental variables such as actual evapotranspiration (AET) may be a better predictor of contemporary frog richness patterns (Powney et al., 2010; Coops et al., 2018). </w:t>
        </w:r>
      </w:ins>
    </w:p>
    <w:p w14:paraId="66EA24D9" w14:textId="6CBBE353" w:rsidR="000151A3" w:rsidRPr="00E15A72" w:rsidRDefault="000151A3" w:rsidP="008F20F3">
      <w:pPr>
        <w:spacing w:line="360" w:lineRule="auto"/>
        <w:rPr>
          <w:ins w:id="232" w:author="Ian Brennan" w:date="2023-04-12T15:36:00Z"/>
          <w:rFonts w:ascii="CMU Serif Roman" w:hAnsi="CMU Serif Roman" w:cs="CMU Serif Roman"/>
          <w:color w:val="2A2A2A"/>
          <w:sz w:val="24"/>
          <w:szCs w:val="24"/>
          <w:shd w:val="clear" w:color="auto" w:fill="FFFFFF"/>
        </w:rPr>
      </w:pPr>
      <w:ins w:id="233" w:author="Ian Brennan" w:date="2023-04-12T15:36:00Z">
        <w:r>
          <w:rPr>
            <w:rFonts w:ascii="CMU Serif Roman" w:hAnsi="CMU Serif Roman" w:cs="CMU Serif Roman"/>
            <w:color w:val="2A2A2A"/>
            <w:sz w:val="24"/>
            <w:szCs w:val="24"/>
            <w:shd w:val="clear" w:color="auto" w:fill="FFFFFF"/>
          </w:rPr>
          <w:tab/>
          <w:t xml:space="preserve">To plot the relationship between clade age and richness of Australian terrestrial vertebrates we </w:t>
        </w:r>
        <w:r w:rsidR="00B76F31">
          <w:rPr>
            <w:rFonts w:ascii="CMU Serif Roman" w:hAnsi="CMU Serif Roman" w:cs="CMU Serif Roman"/>
            <w:color w:val="2A2A2A"/>
            <w:sz w:val="24"/>
            <w:szCs w:val="24"/>
            <w:shd w:val="clear" w:color="auto" w:fill="FFFFFF"/>
          </w:rPr>
          <w:t>collected data from all available non-nested (each clade is only represented once) clades from the literature</w:t>
        </w:r>
        <w:r w:rsidR="00F428C3">
          <w:rPr>
            <w:rFonts w:ascii="CMU Serif Roman" w:hAnsi="CMU Serif Roman" w:cs="CMU Serif Roman"/>
            <w:color w:val="2A2A2A"/>
            <w:sz w:val="24"/>
            <w:szCs w:val="24"/>
            <w:shd w:val="clear" w:color="auto" w:fill="FFFFFF"/>
          </w:rPr>
          <w:t xml:space="preserve">. Data are compiled in the supplement </w:t>
        </w:r>
        <w:r w:rsidR="00F428C3">
          <w:rPr>
            <w:rFonts w:ascii="CMU Serif Roman" w:hAnsi="CMU Serif Roman" w:cs="CMU Serif Roman"/>
            <w:i/>
            <w:iCs/>
            <w:color w:val="2A2A2A"/>
            <w:sz w:val="24"/>
            <w:szCs w:val="24"/>
            <w:shd w:val="clear" w:color="auto" w:fill="FFFFFF"/>
          </w:rPr>
          <w:t>Comparative_Radiations.csv</w:t>
        </w:r>
        <w:r w:rsidR="00F428C3">
          <w:rPr>
            <w:rFonts w:ascii="CMU Serif Roman" w:hAnsi="CMU Serif Roman" w:cs="CMU Serif Roman"/>
            <w:color w:val="2A2A2A"/>
            <w:sz w:val="24"/>
            <w:szCs w:val="24"/>
            <w:shd w:val="clear" w:color="auto" w:fill="FFFFFF"/>
          </w:rPr>
          <w:t xml:space="preserve"> and can be plotted using the script </w:t>
        </w:r>
        <w:r w:rsidR="00F428C3">
          <w:rPr>
            <w:rFonts w:ascii="CMU Serif Roman" w:hAnsi="CMU Serif Roman" w:cs="CMU Serif Roman"/>
            <w:i/>
            <w:iCs/>
            <w:color w:val="2A2A2A"/>
            <w:sz w:val="24"/>
            <w:szCs w:val="24"/>
            <w:shd w:val="clear" w:color="auto" w:fill="FFFFFF"/>
          </w:rPr>
          <w:t>Comparative_Radiations.R</w:t>
        </w:r>
        <w:r w:rsidR="00B76F31">
          <w:rPr>
            <w:rFonts w:ascii="CMU Serif Roman" w:hAnsi="CMU Serif Roman" w:cs="CMU Serif Roman"/>
            <w:color w:val="2A2A2A"/>
            <w:sz w:val="24"/>
            <w:szCs w:val="24"/>
            <w:shd w:val="clear" w:color="auto" w:fill="FFFFFF"/>
          </w:rPr>
          <w:t xml:space="preserve">. We also incorporated information where available about </w:t>
        </w:r>
        <w:r w:rsidR="00D57955">
          <w:rPr>
            <w:rFonts w:ascii="CMU Serif Roman" w:hAnsi="CMU Serif Roman" w:cs="CMU Serif Roman"/>
            <w:color w:val="2A2A2A"/>
            <w:sz w:val="24"/>
            <w:szCs w:val="24"/>
            <w:shd w:val="clear" w:color="auto" w:fill="FFFFFF"/>
          </w:rPr>
          <w:t xml:space="preserve">the biogeographic origin of each group to visualize the contrast between young clades </w:t>
        </w:r>
        <w:r w:rsidR="00D57955">
          <w:rPr>
            <w:rFonts w:ascii="CMU Serif Roman" w:hAnsi="CMU Serif Roman" w:cs="CMU Serif Roman"/>
            <w:color w:val="2A2A2A"/>
            <w:sz w:val="24"/>
            <w:szCs w:val="24"/>
            <w:shd w:val="clear" w:color="auto" w:fill="FFFFFF"/>
          </w:rPr>
          <w:lastRenderedPageBreak/>
          <w:t xml:space="preserve">from Asia and old Gondwanan groups. </w:t>
        </w:r>
        <w:r w:rsidR="00E15A72">
          <w:rPr>
            <w:rFonts w:ascii="CMU Serif Roman" w:hAnsi="CMU Serif Roman" w:cs="CMU Serif Roman"/>
            <w:color w:val="2A2A2A"/>
            <w:sz w:val="24"/>
            <w:szCs w:val="24"/>
            <w:shd w:val="clear" w:color="auto" w:fill="FFFFFF"/>
          </w:rPr>
          <w:t xml:space="preserve">The included regression helps to visualize an interesting </w:t>
        </w:r>
        <w:r w:rsidR="00E15A72">
          <w:rPr>
            <w:rFonts w:ascii="CMU Serif Roman" w:hAnsi="CMU Serif Roman" w:cs="CMU Serif Roman"/>
            <w:i/>
            <w:iCs/>
            <w:color w:val="2A2A2A"/>
            <w:sz w:val="24"/>
            <w:szCs w:val="24"/>
            <w:shd w:val="clear" w:color="auto" w:fill="FFFFFF"/>
          </w:rPr>
          <w:t>pattern</w:t>
        </w:r>
        <w:r w:rsidR="00E15A72">
          <w:rPr>
            <w:rFonts w:ascii="CMU Serif Roman" w:hAnsi="CMU Serif Roman" w:cs="CMU Serif Roman"/>
            <w:color w:val="2A2A2A"/>
            <w:sz w:val="24"/>
            <w:szCs w:val="24"/>
            <w:shd w:val="clear" w:color="auto" w:fill="FFFFFF"/>
          </w:rPr>
          <w:t xml:space="preserve"> in the data: species richness increases with clade age. However, we do not present this as an evolutionary explanation for varied richness among Australian terrestrial vertebrate groups. </w:t>
        </w:r>
      </w:ins>
    </w:p>
    <w:p w14:paraId="50D6DD40" w14:textId="77777777" w:rsidR="00C02517" w:rsidRPr="00C02517" w:rsidRDefault="00C02517" w:rsidP="008F20F3">
      <w:pPr>
        <w:spacing w:line="360" w:lineRule="auto"/>
        <w:rPr>
          <w:ins w:id="234" w:author="Ian Brennan" w:date="2023-04-12T15:36:00Z"/>
          <w:rFonts w:ascii="CMU Serif Roman" w:hAnsi="CMU Serif Roman" w:cs="CMU Serif Roman"/>
          <w:i/>
          <w:iCs/>
          <w:color w:val="2A2A2A"/>
          <w:sz w:val="24"/>
          <w:szCs w:val="24"/>
          <w:shd w:val="clear" w:color="auto" w:fill="FFFFFF"/>
        </w:rPr>
      </w:pPr>
    </w:p>
    <w:p w14:paraId="1BF42663" w14:textId="3DA1B62F" w:rsidR="00C02517" w:rsidRDefault="00936091" w:rsidP="008F20F3">
      <w:pPr>
        <w:spacing w:line="360" w:lineRule="auto"/>
        <w:rPr>
          <w:ins w:id="235" w:author="Ian Brennan" w:date="2023-04-12T15:36:00Z"/>
          <w:rFonts w:ascii="CMU Serif Roman" w:hAnsi="CMU Serif Roman" w:cs="CMU Serif Roman"/>
          <w:color w:val="2A2A2A"/>
          <w:sz w:val="24"/>
          <w:szCs w:val="24"/>
          <w:shd w:val="clear" w:color="auto" w:fill="FFFFFF"/>
        </w:rPr>
      </w:pPr>
      <w:ins w:id="236" w:author="Ian Brennan" w:date="2023-04-12T15:36:00Z">
        <w:r>
          <w:rPr>
            <w:rFonts w:ascii="CMU Serif Roman" w:hAnsi="CMU Serif Roman" w:cs="CMU Serif Roman"/>
            <w:i/>
            <w:iCs/>
            <w:color w:val="2A2A2A"/>
            <w:sz w:val="24"/>
            <w:szCs w:val="24"/>
            <w:shd w:val="clear" w:color="auto" w:fill="FFFFFF"/>
          </w:rPr>
          <w:t>Sequence Identity</w:t>
        </w:r>
      </w:ins>
    </w:p>
    <w:p w14:paraId="7FD6F5F3" w14:textId="775C6782" w:rsidR="00936091" w:rsidRPr="006C721F" w:rsidRDefault="00A53D2F" w:rsidP="008F20F3">
      <w:pPr>
        <w:spacing w:line="360" w:lineRule="auto"/>
        <w:rPr>
          <w:ins w:id="237" w:author="Ian Brennan" w:date="2023-04-12T15:36:00Z"/>
          <w:rFonts w:ascii="CMU Serif Roman" w:hAnsi="CMU Serif Roman" w:cs="CMU Serif Roman"/>
          <w:color w:val="2A2A2A"/>
          <w:sz w:val="24"/>
          <w:szCs w:val="24"/>
          <w:shd w:val="clear" w:color="auto" w:fill="FFFFFF"/>
        </w:rPr>
      </w:pPr>
      <w:ins w:id="238" w:author="Ian Brennan" w:date="2023-04-12T15:36:00Z">
        <w:r>
          <w:rPr>
            <w:rFonts w:ascii="CMU Serif Roman" w:hAnsi="CMU Serif Roman" w:cs="CMU Serif Roman"/>
            <w:color w:val="2A2A2A"/>
            <w:sz w:val="24"/>
            <w:szCs w:val="24"/>
            <w:shd w:val="clear" w:color="auto" w:fill="FFFFFF"/>
          </w:rPr>
          <w:tab/>
          <w:t xml:space="preserve">To confirm sequence identity we downloaded </w:t>
        </w:r>
        <w:r w:rsidR="008368F2">
          <w:rPr>
            <w:rFonts w:ascii="CMU Serif Roman" w:hAnsi="CMU Serif Roman" w:cs="CMU Serif Roman"/>
            <w:color w:val="2A2A2A"/>
            <w:sz w:val="24"/>
            <w:szCs w:val="24"/>
            <w:shd w:val="clear" w:color="auto" w:fill="FFFFFF"/>
          </w:rPr>
          <w:t xml:space="preserve">a fasta </w:t>
        </w:r>
        <w:r w:rsidR="00B12B82">
          <w:rPr>
            <w:rFonts w:ascii="CMU Serif Roman" w:hAnsi="CMU Serif Roman" w:cs="CMU Serif Roman"/>
            <w:color w:val="2A2A2A"/>
            <w:sz w:val="24"/>
            <w:szCs w:val="24"/>
            <w:shd w:val="clear" w:color="auto" w:fill="FFFFFF"/>
          </w:rPr>
          <w:t xml:space="preserve">file </w:t>
        </w:r>
        <w:r w:rsidR="008368F2">
          <w:rPr>
            <w:rFonts w:ascii="CMU Serif Roman" w:hAnsi="CMU Serif Roman" w:cs="CMU Serif Roman"/>
            <w:color w:val="2A2A2A"/>
            <w:sz w:val="24"/>
            <w:szCs w:val="24"/>
            <w:shd w:val="clear" w:color="auto" w:fill="FFFFFF"/>
          </w:rPr>
          <w:t xml:space="preserve">of </w:t>
        </w:r>
        <w:r w:rsidR="008368F2">
          <w:rPr>
            <w:rFonts w:ascii="CMU Serif Roman" w:hAnsi="CMU Serif Roman" w:cs="CMU Serif Roman"/>
            <w:i/>
            <w:iCs/>
            <w:color w:val="2A2A2A"/>
            <w:sz w:val="24"/>
            <w:szCs w:val="24"/>
            <w:shd w:val="clear" w:color="auto" w:fill="FFFFFF"/>
          </w:rPr>
          <w:t>Xenopus</w:t>
        </w:r>
        <w:r w:rsidR="008368F2">
          <w:rPr>
            <w:rFonts w:ascii="CMU Serif Roman" w:hAnsi="CMU Serif Roman" w:cs="CMU Serif Roman"/>
            <w:color w:val="2A2A2A"/>
            <w:sz w:val="24"/>
            <w:szCs w:val="24"/>
            <w:shd w:val="clear" w:color="auto" w:fill="FFFFFF"/>
          </w:rPr>
          <w:t xml:space="preserve"> genes from Ensembl </w:t>
        </w:r>
        <w:r w:rsidR="00AD1FA0">
          <w:rPr>
            <w:rFonts w:ascii="CMU Serif Roman" w:hAnsi="CMU Serif Roman" w:cs="CMU Serif Roman"/>
            <w:color w:val="2A2A2A"/>
            <w:sz w:val="24"/>
            <w:szCs w:val="24"/>
            <w:shd w:val="clear" w:color="auto" w:fill="FFFFFF"/>
          </w:rPr>
          <w:t xml:space="preserve">(UCB_Xtro_10.0) and </w:t>
        </w:r>
        <w:r w:rsidR="00E63297">
          <w:rPr>
            <w:rFonts w:ascii="CMU Serif Roman" w:hAnsi="CMU Serif Roman" w:cs="CMU Serif Roman"/>
            <w:color w:val="2A2A2A"/>
            <w:sz w:val="24"/>
            <w:szCs w:val="24"/>
            <w:shd w:val="clear" w:color="auto" w:fill="FFFFFF"/>
          </w:rPr>
          <w:t xml:space="preserve">used </w:t>
        </w:r>
        <w:r w:rsidR="00E63297">
          <w:rPr>
            <w:rFonts w:ascii="CMU Serif Roman" w:hAnsi="CMU Serif Roman" w:cs="CMU Serif Roman"/>
            <w:i/>
            <w:iCs/>
            <w:color w:val="2A2A2A"/>
            <w:sz w:val="24"/>
            <w:szCs w:val="24"/>
            <w:shd w:val="clear" w:color="auto" w:fill="FFFFFF"/>
          </w:rPr>
          <w:t>metablastr</w:t>
        </w:r>
        <w:r w:rsidR="00E63297">
          <w:rPr>
            <w:rFonts w:ascii="CMU Serif Roman" w:hAnsi="CMU Serif Roman" w:cs="CMU Serif Roman"/>
            <w:color w:val="2A2A2A"/>
            <w:sz w:val="24"/>
            <w:szCs w:val="24"/>
            <w:shd w:val="clear" w:color="auto" w:fill="FFFFFF"/>
          </w:rPr>
          <w:t xml:space="preserve"> to do a reciprocal blast against the Anchored Hybrid Enrichment loci. Of the 450 loci</w:t>
        </w:r>
        <w:r w:rsidR="00B13849">
          <w:rPr>
            <w:rFonts w:ascii="CMU Serif Roman" w:hAnsi="CMU Serif Roman" w:cs="CMU Serif Roman"/>
            <w:color w:val="2A2A2A"/>
            <w:sz w:val="24"/>
            <w:szCs w:val="24"/>
            <w:shd w:val="clear" w:color="auto" w:fill="FFFFFF"/>
          </w:rPr>
          <w:t xml:space="preserve">, 390 matched to </w:t>
        </w:r>
        <w:r w:rsidR="00B13849">
          <w:rPr>
            <w:rFonts w:ascii="CMU Serif Roman" w:hAnsi="CMU Serif Roman" w:cs="CMU Serif Roman"/>
            <w:i/>
            <w:iCs/>
            <w:color w:val="2A2A2A"/>
            <w:sz w:val="24"/>
            <w:szCs w:val="24"/>
            <w:shd w:val="clear" w:color="auto" w:fill="FFFFFF"/>
          </w:rPr>
          <w:t>Xenopus</w:t>
        </w:r>
        <w:r w:rsidR="00B13849">
          <w:rPr>
            <w:rFonts w:ascii="CMU Serif Roman" w:hAnsi="CMU Serif Roman" w:cs="CMU Serif Roman"/>
            <w:color w:val="2A2A2A"/>
            <w:sz w:val="24"/>
            <w:szCs w:val="24"/>
            <w:shd w:val="clear" w:color="auto" w:fill="FFFFFF"/>
          </w:rPr>
          <w:t xml:space="preserve"> exons, and the remainder to intronic and flanking sequences</w:t>
        </w:r>
        <w:r w:rsidR="0071397D">
          <w:rPr>
            <w:rFonts w:ascii="CMU Serif Roman" w:hAnsi="CMU Serif Roman" w:cs="CMU Serif Roman"/>
            <w:color w:val="2A2A2A"/>
            <w:sz w:val="24"/>
            <w:szCs w:val="24"/>
            <w:shd w:val="clear" w:color="auto" w:fill="FFFFFF"/>
          </w:rPr>
          <w:t xml:space="preserve"> (see </w:t>
        </w:r>
        <w:r w:rsidR="0071397D">
          <w:rPr>
            <w:rFonts w:ascii="CMU Serif Roman" w:hAnsi="CMU Serif Roman" w:cs="CMU Serif Roman"/>
            <w:i/>
            <w:iCs/>
            <w:color w:val="2A2A2A"/>
            <w:sz w:val="24"/>
            <w:szCs w:val="24"/>
            <w:shd w:val="clear" w:color="auto" w:fill="FFFFFF"/>
          </w:rPr>
          <w:t>RBH_AHE_Xenopus.csv</w:t>
        </w:r>
        <w:r w:rsidR="0071397D">
          <w:rPr>
            <w:rFonts w:ascii="CMU Serif Roman" w:hAnsi="CMU Serif Roman" w:cs="CMU Serif Roman"/>
            <w:color w:val="2A2A2A"/>
            <w:sz w:val="24"/>
            <w:szCs w:val="24"/>
            <w:shd w:val="clear" w:color="auto" w:fill="FFFFFF"/>
          </w:rPr>
          <w:t xml:space="preserve"> in Supplementary Material</w:t>
        </w:r>
        <w:r w:rsidR="00796C1A">
          <w:rPr>
            <w:rFonts w:ascii="CMU Serif Roman" w:hAnsi="CMU Serif Roman" w:cs="CMU Serif Roman"/>
            <w:color w:val="2A2A2A"/>
            <w:sz w:val="24"/>
            <w:szCs w:val="24"/>
            <w:shd w:val="clear" w:color="auto" w:fill="FFFFFF"/>
          </w:rPr>
          <w:t xml:space="preserve"> for list</w:t>
        </w:r>
        <w:r w:rsidR="0071397D">
          <w:rPr>
            <w:rFonts w:ascii="CMU Serif Roman" w:hAnsi="CMU Serif Roman" w:cs="CMU Serif Roman"/>
            <w:color w:val="2A2A2A"/>
            <w:sz w:val="24"/>
            <w:szCs w:val="24"/>
            <w:shd w:val="clear" w:color="auto" w:fill="FFFFFF"/>
          </w:rPr>
          <w:t>)</w:t>
        </w:r>
        <w:r w:rsidR="00B13849">
          <w:rPr>
            <w:rFonts w:ascii="CMU Serif Roman" w:hAnsi="CMU Serif Roman" w:cs="CMU Serif Roman"/>
            <w:color w:val="2A2A2A"/>
            <w:sz w:val="24"/>
            <w:szCs w:val="24"/>
            <w:shd w:val="clear" w:color="auto" w:fill="FFFFFF"/>
          </w:rPr>
          <w:t xml:space="preserve">. </w:t>
        </w:r>
        <w:r w:rsidR="00064D1F">
          <w:rPr>
            <w:rFonts w:ascii="CMU Serif Roman" w:hAnsi="CMU Serif Roman" w:cs="CMU Serif Roman"/>
            <w:color w:val="2A2A2A"/>
            <w:sz w:val="24"/>
            <w:szCs w:val="24"/>
            <w:shd w:val="clear" w:color="auto" w:fill="FFFFFF"/>
          </w:rPr>
          <w:t xml:space="preserve">Downstream divergence time analysis </w:t>
        </w:r>
        <w:r w:rsidR="00E43AE6">
          <w:rPr>
            <w:rFonts w:ascii="CMU Serif Roman" w:hAnsi="CMU Serif Roman" w:cs="CMU Serif Roman"/>
            <w:color w:val="2A2A2A"/>
            <w:sz w:val="24"/>
            <w:szCs w:val="24"/>
            <w:shd w:val="clear" w:color="auto" w:fill="FFFFFF"/>
          </w:rPr>
          <w:t xml:space="preserve">relied on partitioning loci by codon position and so only exonic targets were retained for this exercise. </w:t>
        </w:r>
        <w:r w:rsidR="006C721F">
          <w:rPr>
            <w:rFonts w:ascii="CMU Serif Roman" w:hAnsi="CMU Serif Roman" w:cs="CMU Serif Roman"/>
            <w:color w:val="2A2A2A"/>
            <w:sz w:val="24"/>
            <w:szCs w:val="24"/>
            <w:shd w:val="clear" w:color="auto" w:fill="FFFFFF"/>
          </w:rPr>
          <w:t xml:space="preserve">AHE exons are listed under the column </w:t>
        </w:r>
        <w:r w:rsidR="006C721F">
          <w:rPr>
            <w:rFonts w:ascii="CMU Serif Roman" w:hAnsi="CMU Serif Roman" w:cs="CMU Serif Roman"/>
            <w:i/>
            <w:iCs/>
            <w:color w:val="2A2A2A"/>
            <w:sz w:val="24"/>
            <w:szCs w:val="24"/>
            <w:shd w:val="clear" w:color="auto" w:fill="FFFFFF"/>
          </w:rPr>
          <w:t>query_id</w:t>
        </w:r>
        <w:r w:rsidR="006C721F">
          <w:rPr>
            <w:rFonts w:ascii="CMU Serif Roman" w:hAnsi="CMU Serif Roman" w:cs="CMU Serif Roman"/>
            <w:color w:val="2A2A2A"/>
            <w:sz w:val="24"/>
            <w:szCs w:val="24"/>
            <w:shd w:val="clear" w:color="auto" w:fill="FFFFFF"/>
          </w:rPr>
          <w:t xml:space="preserve"> and </w:t>
        </w:r>
        <w:r w:rsidR="006C721F">
          <w:rPr>
            <w:rFonts w:ascii="CMU Serif Roman" w:hAnsi="CMU Serif Roman" w:cs="CMU Serif Roman"/>
            <w:i/>
            <w:iCs/>
            <w:color w:val="2A2A2A"/>
            <w:sz w:val="24"/>
            <w:szCs w:val="24"/>
            <w:shd w:val="clear" w:color="auto" w:fill="FFFFFF"/>
          </w:rPr>
          <w:t>Xenopus</w:t>
        </w:r>
        <w:r w:rsidR="006C721F">
          <w:rPr>
            <w:rFonts w:ascii="CMU Serif Roman" w:hAnsi="CMU Serif Roman" w:cs="CMU Serif Roman"/>
            <w:color w:val="2A2A2A"/>
            <w:sz w:val="24"/>
            <w:szCs w:val="24"/>
            <w:shd w:val="clear" w:color="auto" w:fill="FFFFFF"/>
          </w:rPr>
          <w:t xml:space="preserve"> matches under </w:t>
        </w:r>
        <w:r w:rsidR="006C721F">
          <w:rPr>
            <w:rFonts w:ascii="CMU Serif Roman" w:hAnsi="CMU Serif Roman" w:cs="CMU Serif Roman"/>
            <w:i/>
            <w:iCs/>
            <w:color w:val="2A2A2A"/>
            <w:sz w:val="24"/>
            <w:szCs w:val="24"/>
            <w:shd w:val="clear" w:color="auto" w:fill="FFFFFF"/>
          </w:rPr>
          <w:t>subject_id</w:t>
        </w:r>
        <w:r w:rsidR="006C721F">
          <w:rPr>
            <w:rFonts w:ascii="CMU Serif Roman" w:hAnsi="CMU Serif Roman" w:cs="CMU Serif Roman"/>
            <w:color w:val="2A2A2A"/>
            <w:sz w:val="24"/>
            <w:szCs w:val="24"/>
            <w:shd w:val="clear" w:color="auto" w:fill="FFFFFF"/>
          </w:rPr>
          <w:t xml:space="preserve"> with gene name indicated by </w:t>
        </w:r>
        <w:r w:rsidR="006C721F">
          <w:rPr>
            <w:rFonts w:ascii="CMU Serif Roman" w:hAnsi="CMU Serif Roman" w:cs="CMU Serif Roman"/>
            <w:i/>
            <w:iCs/>
            <w:color w:val="2A2A2A"/>
            <w:sz w:val="24"/>
            <w:szCs w:val="24"/>
            <w:shd w:val="clear" w:color="auto" w:fill="FFFFFF"/>
          </w:rPr>
          <w:t>subject_id_name</w:t>
        </w:r>
        <w:r w:rsidR="006C721F">
          <w:rPr>
            <w:rFonts w:ascii="CMU Serif Roman" w:hAnsi="CMU Serif Roman" w:cs="CMU Serif Roman"/>
            <w:color w:val="2A2A2A"/>
            <w:sz w:val="24"/>
            <w:szCs w:val="24"/>
            <w:shd w:val="clear" w:color="auto" w:fill="FFFFFF"/>
          </w:rPr>
          <w:t>.</w:t>
        </w:r>
      </w:ins>
    </w:p>
    <w:p w14:paraId="680DF8D7" w14:textId="77777777" w:rsidR="00AF14B1" w:rsidRPr="00B13849" w:rsidRDefault="00AF14B1" w:rsidP="008F20F3">
      <w:pPr>
        <w:spacing w:line="360" w:lineRule="auto"/>
        <w:rPr>
          <w:ins w:id="239" w:author="Ian Brennan" w:date="2023-04-12T15:36:00Z"/>
          <w:rFonts w:ascii="CMU Serif Roman" w:hAnsi="CMU Serif Roman" w:cs="CMU Serif Roman"/>
          <w:color w:val="2A2A2A"/>
          <w:sz w:val="24"/>
          <w:szCs w:val="24"/>
          <w:shd w:val="clear" w:color="auto" w:fill="FFFFFF"/>
        </w:rPr>
      </w:pPr>
    </w:p>
    <w:p w14:paraId="0CD76F6D" w14:textId="54200DB9" w:rsidR="00970BC8" w:rsidRPr="00137BE0" w:rsidRDefault="00970BC8" w:rsidP="008F20F3">
      <w:pPr>
        <w:spacing w:line="360" w:lineRule="auto"/>
        <w:rPr>
          <w:ins w:id="240" w:author="Ian Brennan" w:date="2023-04-12T15:36:00Z"/>
          <w:rFonts w:ascii="CMU Serif Roman" w:hAnsi="CMU Serif Roman" w:cs="CMU Serif Roman"/>
          <w:i/>
          <w:iCs/>
          <w:color w:val="2A2A2A"/>
          <w:sz w:val="24"/>
          <w:szCs w:val="24"/>
          <w:shd w:val="clear" w:color="auto" w:fill="FFFFFF"/>
        </w:rPr>
      </w:pPr>
      <w:ins w:id="241" w:author="Ian Brennan" w:date="2023-04-12T15:36:00Z">
        <w:r w:rsidRPr="00137BE0">
          <w:rPr>
            <w:rFonts w:ascii="CMU Serif Roman" w:hAnsi="CMU Serif Roman" w:cs="CMU Serif Roman"/>
            <w:i/>
            <w:iCs/>
            <w:color w:val="2A2A2A"/>
            <w:sz w:val="24"/>
            <w:szCs w:val="24"/>
            <w:shd w:val="clear" w:color="auto" w:fill="FFFFFF"/>
          </w:rPr>
          <w:t>Phylogenetics</w:t>
        </w:r>
      </w:ins>
    </w:p>
    <w:p w14:paraId="71571B0E" w14:textId="5097DE1D" w:rsidR="005C3BD5" w:rsidRDefault="00970BC8" w:rsidP="008F20F3">
      <w:pPr>
        <w:spacing w:line="360" w:lineRule="auto"/>
        <w:rPr>
          <w:ins w:id="242" w:author="Ian Brennan" w:date="2023-04-12T15:36:00Z"/>
          <w:rFonts w:ascii="CMU Serif Roman" w:hAnsi="CMU Serif Roman" w:cs="CMU Serif Roman"/>
          <w:color w:val="2A2A2A"/>
          <w:sz w:val="24"/>
          <w:szCs w:val="24"/>
          <w:shd w:val="clear" w:color="auto" w:fill="FFFFFF"/>
        </w:rPr>
      </w:pPr>
      <w:ins w:id="243" w:author="Ian Brennan" w:date="2023-04-12T15:36:00Z">
        <w:r>
          <w:rPr>
            <w:rFonts w:ascii="CMU Serif Roman" w:hAnsi="CMU Serif Roman" w:cs="CMU Serif Roman"/>
            <w:color w:val="2A2A2A"/>
            <w:sz w:val="24"/>
            <w:szCs w:val="24"/>
            <w:shd w:val="clear" w:color="auto" w:fill="FFFFFF"/>
          </w:rPr>
          <w:tab/>
        </w:r>
        <w:r w:rsidR="005E0BC5">
          <w:rPr>
            <w:rFonts w:ascii="CMU Serif Roman" w:hAnsi="CMU Serif Roman" w:cs="CMU Serif Roman"/>
            <w:color w:val="2A2A2A"/>
            <w:sz w:val="24"/>
            <w:szCs w:val="24"/>
            <w:shd w:val="clear" w:color="auto" w:fill="FFFFFF"/>
          </w:rPr>
          <w:t xml:space="preserve">Phylogeny reconstruction in the era of phylogenomics has simultaneously resolved many longstanding systematic questions and instigated new ones. The search for the most accurate species tree has reignited debates about concatenation versus coalescent methods and their pros and cons. </w:t>
        </w:r>
        <w:r w:rsidR="003C0A4B">
          <w:rPr>
            <w:rFonts w:ascii="CMU Serif Roman" w:hAnsi="CMU Serif Roman" w:cs="CMU Serif Roman"/>
            <w:color w:val="2A2A2A"/>
            <w:sz w:val="24"/>
            <w:szCs w:val="24"/>
            <w:shd w:val="clear" w:color="auto" w:fill="FFFFFF"/>
          </w:rPr>
          <w:t>Here we address t</w:t>
        </w:r>
        <w:r w:rsidR="00F7204B">
          <w:rPr>
            <w:rFonts w:ascii="CMU Serif Roman" w:hAnsi="CMU Serif Roman" w:cs="CMU Serif Roman"/>
            <w:color w:val="2A2A2A"/>
            <w:sz w:val="24"/>
            <w:szCs w:val="24"/>
            <w:shd w:val="clear" w:color="auto" w:fill="FFFFFF"/>
          </w:rPr>
          <w:t>w</w:t>
        </w:r>
        <w:r w:rsidR="003C0A4B">
          <w:rPr>
            <w:rFonts w:ascii="CMU Serif Roman" w:hAnsi="CMU Serif Roman" w:cs="CMU Serif Roman"/>
            <w:color w:val="2A2A2A"/>
            <w:sz w:val="24"/>
            <w:szCs w:val="24"/>
            <w:shd w:val="clear" w:color="auto" w:fill="FFFFFF"/>
          </w:rPr>
          <w:t xml:space="preserve">o common </w:t>
        </w:r>
        <w:r w:rsidR="00F7204B">
          <w:rPr>
            <w:rFonts w:ascii="CMU Serif Roman" w:hAnsi="CMU Serif Roman" w:cs="CMU Serif Roman"/>
            <w:color w:val="2A2A2A"/>
            <w:sz w:val="24"/>
            <w:szCs w:val="24"/>
            <w:shd w:val="clear" w:color="auto" w:fill="FFFFFF"/>
          </w:rPr>
          <w:t xml:space="preserve">issues resulting in </w:t>
        </w:r>
        <w:r w:rsidR="003C0A4B">
          <w:rPr>
            <w:rFonts w:ascii="CMU Serif Roman" w:hAnsi="CMU Serif Roman" w:cs="CMU Serif Roman"/>
            <w:color w:val="2A2A2A"/>
            <w:sz w:val="24"/>
            <w:szCs w:val="24"/>
            <w:shd w:val="clear" w:color="auto" w:fill="FFFFFF"/>
          </w:rPr>
          <w:t>phylogenetic error: incomplete lineage sorting (ILS) and rate variation among lineages and sites (heterotachy).</w:t>
        </w:r>
        <w:r w:rsidR="00F7204B">
          <w:rPr>
            <w:rFonts w:ascii="CMU Serif Roman" w:hAnsi="CMU Serif Roman" w:cs="CMU Serif Roman"/>
            <w:color w:val="2A2A2A"/>
            <w:sz w:val="24"/>
            <w:szCs w:val="24"/>
            <w:shd w:val="clear" w:color="auto" w:fill="FFFFFF"/>
          </w:rPr>
          <w:t xml:space="preserve"> Identifying and modelling heterotachy generally requires long alignments to accurately model rate variation, so most methods rely on concatenated sequence alignments.</w:t>
        </w:r>
        <w:r w:rsidR="005C3BD5">
          <w:rPr>
            <w:rFonts w:ascii="CMU Serif Roman" w:hAnsi="CMU Serif Roman" w:cs="CMU Serif Roman"/>
            <w:color w:val="2A2A2A"/>
            <w:sz w:val="24"/>
            <w:szCs w:val="24"/>
            <w:shd w:val="clear" w:color="auto" w:fill="FFFFFF"/>
          </w:rPr>
          <w:t xml:space="preserve"> Because </w:t>
        </w:r>
        <w:r w:rsidR="00B8625C">
          <w:rPr>
            <w:rFonts w:ascii="CMU Serif Roman" w:hAnsi="CMU Serif Roman" w:cs="CMU Serif Roman"/>
            <w:color w:val="2A2A2A"/>
            <w:sz w:val="24"/>
            <w:szCs w:val="24"/>
            <w:shd w:val="clear" w:color="auto" w:fill="FFFFFF"/>
          </w:rPr>
          <w:t xml:space="preserve">of </w:t>
        </w:r>
        <w:r w:rsidR="005C3BD5">
          <w:rPr>
            <w:rFonts w:ascii="CMU Serif Roman" w:hAnsi="CMU Serif Roman" w:cs="CMU Serif Roman"/>
            <w:color w:val="2A2A2A"/>
            <w:sz w:val="24"/>
            <w:szCs w:val="24"/>
            <w:shd w:val="clear" w:color="auto" w:fill="FFFFFF"/>
          </w:rPr>
          <w:t>the ancient age of our focal group and sparse sampling among major groups we risk biases due to heterotachy.</w:t>
        </w:r>
        <w:r w:rsidR="00F7204B">
          <w:rPr>
            <w:rFonts w:ascii="CMU Serif Roman" w:hAnsi="CMU Serif Roman" w:cs="CMU Serif Roman"/>
            <w:color w:val="2A2A2A"/>
            <w:sz w:val="24"/>
            <w:szCs w:val="24"/>
            <w:shd w:val="clear" w:color="auto" w:fill="FFFFFF"/>
          </w:rPr>
          <w:t xml:space="preserve"> </w:t>
        </w:r>
        <w:r w:rsidR="005C3BD5">
          <w:rPr>
            <w:rFonts w:ascii="CMU Serif Roman" w:hAnsi="CMU Serif Roman" w:cs="CMU Serif Roman"/>
            <w:color w:val="2A2A2A"/>
            <w:sz w:val="24"/>
            <w:szCs w:val="24"/>
            <w:shd w:val="clear" w:color="auto" w:fill="FFFFFF"/>
          </w:rPr>
          <w:t>To estimate a species tree from our concatenated alignment we used t</w:t>
        </w:r>
        <w:r w:rsidR="00F7204B">
          <w:rPr>
            <w:rFonts w:ascii="CMU Serif Roman" w:hAnsi="CMU Serif Roman" w:cs="CMU Serif Roman"/>
            <w:color w:val="2A2A2A"/>
            <w:sz w:val="24"/>
            <w:szCs w:val="24"/>
            <w:shd w:val="clear" w:color="auto" w:fill="FFFFFF"/>
          </w:rPr>
          <w:t xml:space="preserve">he General Heterogeneous evolution On a Single </w:t>
        </w:r>
        <w:r w:rsidR="00F7204B">
          <w:rPr>
            <w:rFonts w:ascii="CMU Serif Roman" w:hAnsi="CMU Serif Roman" w:cs="CMU Serif Roman"/>
            <w:color w:val="2A2A2A"/>
            <w:sz w:val="24"/>
            <w:szCs w:val="24"/>
            <w:shd w:val="clear" w:color="auto" w:fill="FFFFFF"/>
          </w:rPr>
          <w:lastRenderedPageBreak/>
          <w:t xml:space="preserve">Topology (GHOST) method. GHOST is implemented in IQTREE and requires a user specified number of mixture (rate) classes and model. We </w:t>
        </w:r>
        <w:r w:rsidR="00D302FB">
          <w:rPr>
            <w:rFonts w:ascii="CMU Serif Roman" w:hAnsi="CMU Serif Roman" w:cs="CMU Serif Roman"/>
            <w:color w:val="2A2A2A"/>
            <w:sz w:val="24"/>
            <w:szCs w:val="24"/>
            <w:shd w:val="clear" w:color="auto" w:fill="FFFFFF"/>
          </w:rPr>
          <w:t xml:space="preserve">separately </w:t>
        </w:r>
        <w:r w:rsidR="00F7204B">
          <w:rPr>
            <w:rFonts w:ascii="CMU Serif Roman" w:hAnsi="CMU Serif Roman" w:cs="CMU Serif Roman"/>
            <w:color w:val="2A2A2A"/>
            <w:sz w:val="24"/>
            <w:szCs w:val="24"/>
            <w:shd w:val="clear" w:color="auto" w:fill="FFFFFF"/>
          </w:rPr>
          <w:t>fit</w:t>
        </w:r>
        <w:r w:rsidR="00D13B6E">
          <w:rPr>
            <w:rFonts w:ascii="CMU Serif Roman" w:hAnsi="CMU Serif Roman" w:cs="CMU Serif Roman"/>
            <w:color w:val="2A2A2A"/>
            <w:sz w:val="24"/>
            <w:szCs w:val="24"/>
            <w:shd w:val="clear" w:color="auto" w:fill="FFFFFF"/>
          </w:rPr>
          <w:t xml:space="preserve"> unlinked GTR model</w:t>
        </w:r>
        <w:r w:rsidR="00D302FB">
          <w:rPr>
            <w:rFonts w:ascii="CMU Serif Roman" w:hAnsi="CMU Serif Roman" w:cs="CMU Serif Roman"/>
            <w:color w:val="2A2A2A"/>
            <w:sz w:val="24"/>
            <w:szCs w:val="24"/>
            <w:shd w:val="clear" w:color="auto" w:fill="FFFFFF"/>
          </w:rPr>
          <w:t>s</w:t>
        </w:r>
        <w:r w:rsidR="00D13B6E">
          <w:rPr>
            <w:rFonts w:ascii="CMU Serif Roman" w:hAnsi="CMU Serif Roman" w:cs="CMU Serif Roman"/>
            <w:color w:val="2A2A2A"/>
            <w:sz w:val="24"/>
            <w:szCs w:val="24"/>
            <w:shd w:val="clear" w:color="auto" w:fill="FFFFFF"/>
          </w:rPr>
          <w:t xml:space="preserve"> with </w:t>
        </w:r>
        <w:r w:rsidR="00D302FB">
          <w:rPr>
            <w:rFonts w:ascii="CMU Serif Roman" w:hAnsi="CMU Serif Roman" w:cs="CMU Serif Roman"/>
            <w:color w:val="2A2A2A"/>
            <w:sz w:val="24"/>
            <w:szCs w:val="24"/>
            <w:shd w:val="clear" w:color="auto" w:fill="FFFFFF"/>
          </w:rPr>
          <w:t>2</w:t>
        </w:r>
        <w:r w:rsidR="004546E8">
          <w:rPr>
            <w:rFonts w:ascii="CMU Serif Roman" w:hAnsi="CMU Serif Roman" w:cs="CMU Serif Roman"/>
            <w:color w:val="2A2A2A"/>
            <w:sz w:val="24"/>
            <w:szCs w:val="24"/>
            <w:shd w:val="clear" w:color="auto" w:fill="FFFFFF"/>
          </w:rPr>
          <w:t>—5</w:t>
        </w:r>
        <w:r w:rsidR="00D13B6E">
          <w:rPr>
            <w:rFonts w:ascii="CMU Serif Roman" w:hAnsi="CMU Serif Roman" w:cs="CMU Serif Roman"/>
            <w:color w:val="2A2A2A"/>
            <w:sz w:val="24"/>
            <w:szCs w:val="24"/>
            <w:shd w:val="clear" w:color="auto" w:fill="FFFFFF"/>
          </w:rPr>
          <w:t xml:space="preserve"> mixture classes (</w:t>
        </w:r>
        <w:r w:rsidR="00865CC7">
          <w:rPr>
            <w:rFonts w:ascii="CMU Serif Roman" w:hAnsi="CMU Serif Roman" w:cs="CMU Serif Roman"/>
            <w:color w:val="2A2A2A"/>
            <w:sz w:val="24"/>
            <w:szCs w:val="24"/>
            <w:shd w:val="clear" w:color="auto" w:fill="FFFFFF"/>
          </w:rPr>
          <w:t xml:space="preserve">e.g.: </w:t>
        </w:r>
        <w:r w:rsidR="00D13B6E">
          <w:rPr>
            <w:rFonts w:ascii="CMU Serif Roman" w:hAnsi="CMU Serif Roman" w:cs="CMU Serif Roman"/>
            <w:i/>
            <w:iCs/>
            <w:color w:val="2A2A2A"/>
            <w:sz w:val="24"/>
            <w:szCs w:val="24"/>
            <w:shd w:val="clear" w:color="auto" w:fill="FFFFFF"/>
          </w:rPr>
          <w:t>-m GTR*H4</w:t>
        </w:r>
        <w:r w:rsidR="00D13B6E">
          <w:rPr>
            <w:rFonts w:ascii="CMU Serif Roman" w:hAnsi="CMU Serif Roman" w:cs="CMU Serif Roman"/>
            <w:color w:val="2A2A2A"/>
            <w:sz w:val="24"/>
            <w:szCs w:val="24"/>
            <w:shd w:val="clear" w:color="auto" w:fill="FFFFFF"/>
          </w:rPr>
          <w:t>)</w:t>
        </w:r>
        <w:r w:rsidR="00D302FB">
          <w:rPr>
            <w:rFonts w:ascii="CMU Serif Roman" w:hAnsi="CMU Serif Roman" w:cs="CMU Serif Roman"/>
            <w:color w:val="2A2A2A"/>
            <w:sz w:val="24"/>
            <w:szCs w:val="24"/>
            <w:shd w:val="clear" w:color="auto" w:fill="FFFFFF"/>
          </w:rPr>
          <w:t>.</w:t>
        </w:r>
        <w:r w:rsidR="00B457EB">
          <w:rPr>
            <w:rFonts w:ascii="CMU Serif Roman" w:hAnsi="CMU Serif Roman" w:cs="CMU Serif Roman"/>
            <w:color w:val="2A2A2A"/>
            <w:sz w:val="24"/>
            <w:szCs w:val="24"/>
            <w:shd w:val="clear" w:color="auto" w:fill="FFFFFF"/>
          </w:rPr>
          <w:t xml:space="preserve"> AIC comparison identified the 4-class model as preferred</w:t>
        </w:r>
        <w:r w:rsidR="000003E6">
          <w:rPr>
            <w:rFonts w:ascii="CMU Serif Roman" w:hAnsi="CMU Serif Roman" w:cs="CMU Serif Roman"/>
            <w:color w:val="2A2A2A"/>
            <w:sz w:val="24"/>
            <w:szCs w:val="24"/>
            <w:shd w:val="clear" w:color="auto" w:fill="FFFFFF"/>
          </w:rPr>
          <w:t xml:space="preserve"> (</w:t>
        </w:r>
        <w:r w:rsidR="00B55D00">
          <w:rPr>
            <w:rFonts w:ascii="CMU Serif Roman" w:hAnsi="CMU Serif Roman" w:cs="CMU Serif Roman"/>
            <w:i/>
            <w:iCs/>
            <w:color w:val="2A2A2A"/>
            <w:sz w:val="24"/>
            <w:szCs w:val="24"/>
            <w:shd w:val="clear" w:color="auto" w:fill="FFFFFF"/>
          </w:rPr>
          <w:t>H*</w:t>
        </w:r>
        <w:r w:rsidR="000F756B">
          <w:rPr>
            <w:rFonts w:ascii="CMU Serif Roman" w:hAnsi="CMU Serif Roman" w:cs="CMU Serif Roman"/>
            <w:i/>
            <w:iCs/>
            <w:color w:val="2A2A2A"/>
            <w:sz w:val="24"/>
            <w:szCs w:val="24"/>
            <w:shd w:val="clear" w:color="auto" w:fill="FFFFFF"/>
          </w:rPr>
          <w:t>2</w:t>
        </w:r>
        <w:r w:rsidR="000003E6">
          <w:rPr>
            <w:rFonts w:ascii="CMU Serif Roman" w:hAnsi="CMU Serif Roman" w:cs="CMU Serif Roman"/>
            <w:color w:val="2A2A2A"/>
            <w:sz w:val="24"/>
            <w:szCs w:val="24"/>
            <w:shd w:val="clear" w:color="auto" w:fill="FFFFFF"/>
          </w:rPr>
          <w:t xml:space="preserve"> AICc =</w:t>
        </w:r>
        <w:r w:rsidR="000003E6" w:rsidRPr="000003E6">
          <w:t xml:space="preserve"> </w:t>
        </w:r>
        <w:r w:rsidR="000F756B" w:rsidRPr="000F756B">
          <w:rPr>
            <w:rFonts w:ascii="CMU Serif Roman" w:hAnsi="CMU Serif Roman" w:cs="CMU Serif Roman"/>
            <w:color w:val="2A2A2A"/>
            <w:sz w:val="24"/>
            <w:szCs w:val="24"/>
            <w:shd w:val="clear" w:color="auto" w:fill="FFFFFF"/>
          </w:rPr>
          <w:t>13754122</w:t>
        </w:r>
        <w:r w:rsidR="000003E6">
          <w:rPr>
            <w:rFonts w:ascii="CMU Serif Roman" w:hAnsi="CMU Serif Roman" w:cs="CMU Serif Roman"/>
            <w:color w:val="2A2A2A"/>
            <w:sz w:val="24"/>
            <w:szCs w:val="24"/>
            <w:shd w:val="clear" w:color="auto" w:fill="FFFFFF"/>
          </w:rPr>
          <w:t xml:space="preserve">; </w:t>
        </w:r>
        <w:r w:rsidR="000003E6" w:rsidRPr="00B55D00">
          <w:rPr>
            <w:rFonts w:ascii="CMU Serif Roman" w:hAnsi="CMU Serif Roman" w:cs="CMU Serif Roman"/>
            <w:i/>
            <w:iCs/>
            <w:color w:val="2A2A2A"/>
            <w:sz w:val="24"/>
            <w:szCs w:val="24"/>
            <w:shd w:val="clear" w:color="auto" w:fill="FFFFFF"/>
          </w:rPr>
          <w:t>H</w:t>
        </w:r>
        <w:r w:rsidR="00B55D00">
          <w:rPr>
            <w:rFonts w:ascii="CMU Serif Roman" w:hAnsi="CMU Serif Roman" w:cs="CMU Serif Roman"/>
            <w:i/>
            <w:iCs/>
            <w:color w:val="2A2A2A"/>
            <w:sz w:val="24"/>
            <w:szCs w:val="24"/>
            <w:shd w:val="clear" w:color="auto" w:fill="FFFFFF"/>
          </w:rPr>
          <w:t>*</w:t>
        </w:r>
        <w:r w:rsidR="000003E6" w:rsidRPr="00B55D00">
          <w:rPr>
            <w:rFonts w:ascii="CMU Serif Roman" w:hAnsi="CMU Serif Roman" w:cs="CMU Serif Roman"/>
            <w:i/>
            <w:iCs/>
            <w:color w:val="2A2A2A"/>
            <w:sz w:val="24"/>
            <w:szCs w:val="24"/>
            <w:shd w:val="clear" w:color="auto" w:fill="FFFFFF"/>
          </w:rPr>
          <w:t>3</w:t>
        </w:r>
        <w:r w:rsidR="000003E6">
          <w:rPr>
            <w:rFonts w:ascii="CMU Serif Roman" w:hAnsi="CMU Serif Roman" w:cs="CMU Serif Roman"/>
            <w:color w:val="2A2A2A"/>
            <w:sz w:val="24"/>
            <w:szCs w:val="24"/>
            <w:shd w:val="clear" w:color="auto" w:fill="FFFFFF"/>
          </w:rPr>
          <w:t xml:space="preserve"> AICc = </w:t>
        </w:r>
        <w:r w:rsidR="000F756B" w:rsidRPr="000F756B">
          <w:rPr>
            <w:rFonts w:ascii="CMU Serif Roman" w:hAnsi="CMU Serif Roman" w:cs="CMU Serif Roman"/>
            <w:color w:val="2A2A2A"/>
            <w:sz w:val="24"/>
            <w:szCs w:val="24"/>
            <w:shd w:val="clear" w:color="auto" w:fill="FFFFFF"/>
          </w:rPr>
          <w:t>13604562</w:t>
        </w:r>
        <w:r w:rsidR="000003E6">
          <w:rPr>
            <w:rFonts w:ascii="CMU Serif Roman" w:hAnsi="CMU Serif Roman" w:cs="CMU Serif Roman"/>
            <w:color w:val="2A2A2A"/>
            <w:sz w:val="24"/>
            <w:szCs w:val="24"/>
            <w:shd w:val="clear" w:color="auto" w:fill="FFFFFF"/>
          </w:rPr>
          <w:t xml:space="preserve">; </w:t>
        </w:r>
        <w:r w:rsidR="000003E6" w:rsidRPr="00B55D00">
          <w:rPr>
            <w:rFonts w:ascii="CMU Serif Roman" w:hAnsi="CMU Serif Roman" w:cs="CMU Serif Roman"/>
            <w:i/>
            <w:iCs/>
            <w:color w:val="2A2A2A"/>
            <w:sz w:val="24"/>
            <w:szCs w:val="24"/>
            <w:shd w:val="clear" w:color="auto" w:fill="FFFFFF"/>
          </w:rPr>
          <w:t>H</w:t>
        </w:r>
        <w:r w:rsidR="00B55D00">
          <w:rPr>
            <w:rFonts w:ascii="CMU Serif Roman" w:hAnsi="CMU Serif Roman" w:cs="CMU Serif Roman"/>
            <w:i/>
            <w:iCs/>
            <w:color w:val="2A2A2A"/>
            <w:sz w:val="24"/>
            <w:szCs w:val="24"/>
            <w:shd w:val="clear" w:color="auto" w:fill="FFFFFF"/>
          </w:rPr>
          <w:t>*</w:t>
        </w:r>
        <w:r w:rsidR="000003E6" w:rsidRPr="00B55D00">
          <w:rPr>
            <w:rFonts w:ascii="CMU Serif Roman" w:hAnsi="CMU Serif Roman" w:cs="CMU Serif Roman"/>
            <w:i/>
            <w:iCs/>
            <w:color w:val="2A2A2A"/>
            <w:sz w:val="24"/>
            <w:szCs w:val="24"/>
            <w:shd w:val="clear" w:color="auto" w:fill="FFFFFF"/>
          </w:rPr>
          <w:t>4</w:t>
        </w:r>
        <w:r w:rsidR="000003E6">
          <w:rPr>
            <w:rFonts w:ascii="CMU Serif Roman" w:hAnsi="CMU Serif Roman" w:cs="CMU Serif Roman"/>
            <w:color w:val="2A2A2A"/>
            <w:sz w:val="24"/>
            <w:szCs w:val="24"/>
            <w:shd w:val="clear" w:color="auto" w:fill="FFFFFF"/>
          </w:rPr>
          <w:t xml:space="preserve"> AICc =</w:t>
        </w:r>
        <w:r w:rsidR="000F756B">
          <w:rPr>
            <w:rFonts w:ascii="CMU Serif Roman" w:hAnsi="CMU Serif Roman" w:cs="CMU Serif Roman"/>
            <w:color w:val="2A2A2A"/>
            <w:sz w:val="24"/>
            <w:szCs w:val="24"/>
            <w:shd w:val="clear" w:color="auto" w:fill="FFFFFF"/>
          </w:rPr>
          <w:t xml:space="preserve"> </w:t>
        </w:r>
        <w:r w:rsidR="000F756B" w:rsidRPr="000F756B">
          <w:rPr>
            <w:rFonts w:ascii="CMU Serif Roman" w:hAnsi="CMU Serif Roman" w:cs="CMU Serif Roman"/>
            <w:color w:val="2A2A2A"/>
            <w:sz w:val="24"/>
            <w:szCs w:val="24"/>
            <w:shd w:val="clear" w:color="auto" w:fill="FFFFFF"/>
          </w:rPr>
          <w:t>13500200</w:t>
        </w:r>
        <w:r w:rsidR="000F756B">
          <w:rPr>
            <w:rFonts w:ascii="CMU Serif Roman" w:hAnsi="CMU Serif Roman" w:cs="CMU Serif Roman"/>
            <w:color w:val="2A2A2A"/>
            <w:sz w:val="24"/>
            <w:szCs w:val="24"/>
            <w:shd w:val="clear" w:color="auto" w:fill="FFFFFF"/>
          </w:rPr>
          <w:t xml:space="preserve">; </w:t>
        </w:r>
        <w:r w:rsidR="000F756B">
          <w:rPr>
            <w:rFonts w:ascii="CMU Serif Roman" w:hAnsi="CMU Serif Roman" w:cs="CMU Serif Roman"/>
            <w:i/>
            <w:iCs/>
            <w:color w:val="2A2A2A"/>
            <w:sz w:val="24"/>
            <w:szCs w:val="24"/>
            <w:shd w:val="clear" w:color="auto" w:fill="FFFFFF"/>
          </w:rPr>
          <w:t>H*5</w:t>
        </w:r>
        <w:r w:rsidR="000F756B">
          <w:rPr>
            <w:rFonts w:ascii="CMU Serif Roman" w:hAnsi="CMU Serif Roman" w:cs="CMU Serif Roman"/>
            <w:color w:val="2A2A2A"/>
            <w:sz w:val="24"/>
            <w:szCs w:val="24"/>
            <w:shd w:val="clear" w:color="auto" w:fill="FFFFFF"/>
          </w:rPr>
          <w:t xml:space="preserve"> AICc = </w:t>
        </w:r>
        <w:r w:rsidR="000F756B" w:rsidRPr="000003E6">
          <w:rPr>
            <w:rFonts w:ascii="CMU Serif Roman" w:hAnsi="CMU Serif Roman" w:cs="CMU Serif Roman"/>
            <w:color w:val="2A2A2A"/>
            <w:sz w:val="24"/>
            <w:szCs w:val="24"/>
            <w:shd w:val="clear" w:color="auto" w:fill="FFFFFF"/>
          </w:rPr>
          <w:t>13523685</w:t>
        </w:r>
        <w:r w:rsidR="00B8038E">
          <w:rPr>
            <w:rFonts w:ascii="CMU Serif Roman" w:hAnsi="CMU Serif Roman" w:cs="CMU Serif Roman"/>
            <w:color w:val="2A2A2A"/>
            <w:sz w:val="24"/>
            <w:szCs w:val="24"/>
            <w:shd w:val="clear" w:color="auto" w:fill="FFFFFF"/>
          </w:rPr>
          <w:t>)</w:t>
        </w:r>
        <w:r w:rsidR="00B457EB">
          <w:rPr>
            <w:rFonts w:ascii="CMU Serif Roman" w:hAnsi="CMU Serif Roman" w:cs="CMU Serif Roman"/>
            <w:color w:val="2A2A2A"/>
            <w:sz w:val="24"/>
            <w:szCs w:val="24"/>
            <w:shd w:val="clear" w:color="auto" w:fill="FFFFFF"/>
          </w:rPr>
          <w:t xml:space="preserve">. </w:t>
        </w:r>
      </w:ins>
    </w:p>
    <w:p w14:paraId="6CBB5423" w14:textId="7961BD1C" w:rsidR="00970BC8" w:rsidRDefault="00D13B6E" w:rsidP="005C3BD5">
      <w:pPr>
        <w:spacing w:line="360" w:lineRule="auto"/>
        <w:ind w:firstLine="720"/>
        <w:rPr>
          <w:ins w:id="244" w:author="Ian Brennan" w:date="2023-04-12T15:36:00Z"/>
          <w:rFonts w:ascii="CMU Serif Roman" w:hAnsi="CMU Serif Roman" w:cs="CMU Serif Roman"/>
          <w:color w:val="2A2A2A"/>
          <w:sz w:val="24"/>
          <w:szCs w:val="24"/>
          <w:shd w:val="clear" w:color="auto" w:fill="FFFFFF"/>
        </w:rPr>
      </w:pPr>
      <w:ins w:id="245" w:author="Ian Brennan" w:date="2023-04-12T15:36:00Z">
        <w:r>
          <w:rPr>
            <w:rFonts w:ascii="CMU Serif Roman" w:hAnsi="CMU Serif Roman" w:cs="CMU Serif Roman"/>
            <w:color w:val="2A2A2A"/>
            <w:sz w:val="24"/>
            <w:szCs w:val="24"/>
            <w:shd w:val="clear" w:color="auto" w:fill="FFFFFF"/>
          </w:rPr>
          <w:t>Concatenation methods are however expected to perform poorly when the true branching pattern includes nested rapid divergence events</w:t>
        </w:r>
        <w:r w:rsidR="00244C2C">
          <w:rPr>
            <w:rFonts w:ascii="CMU Serif Roman" w:hAnsi="CMU Serif Roman" w:cs="CMU Serif Roman"/>
            <w:color w:val="2A2A2A"/>
            <w:sz w:val="24"/>
            <w:szCs w:val="24"/>
            <w:shd w:val="clear" w:color="auto" w:fill="FFFFFF"/>
          </w:rPr>
          <w:t xml:space="preserve">. In this case high rates of ILS may bias phylogenetic signal, trapping </w:t>
        </w:r>
        <w:r>
          <w:rPr>
            <w:rFonts w:ascii="CMU Serif Roman" w:hAnsi="CMU Serif Roman" w:cs="CMU Serif Roman"/>
            <w:color w:val="2A2A2A"/>
            <w:sz w:val="24"/>
            <w:szCs w:val="24"/>
            <w:shd w:val="clear" w:color="auto" w:fill="FFFFFF"/>
          </w:rPr>
          <w:t xml:space="preserve">concatenation </w:t>
        </w:r>
        <w:r w:rsidR="00244C2C">
          <w:rPr>
            <w:rFonts w:ascii="CMU Serif Roman" w:hAnsi="CMU Serif Roman" w:cs="CMU Serif Roman"/>
            <w:color w:val="2A2A2A"/>
            <w:sz w:val="24"/>
            <w:szCs w:val="24"/>
            <w:shd w:val="clear" w:color="auto" w:fill="FFFFFF"/>
          </w:rPr>
          <w:t xml:space="preserve">in </w:t>
        </w:r>
        <w:r>
          <w:rPr>
            <w:rFonts w:ascii="CMU Serif Roman" w:hAnsi="CMU Serif Roman" w:cs="CMU Serif Roman"/>
            <w:color w:val="2A2A2A"/>
            <w:sz w:val="24"/>
            <w:szCs w:val="24"/>
            <w:shd w:val="clear" w:color="auto" w:fill="FFFFFF"/>
          </w:rPr>
          <w:t xml:space="preserve">the anomaly zone. To counter this we </w:t>
        </w:r>
        <w:r w:rsidR="00244C2C">
          <w:rPr>
            <w:rFonts w:ascii="CMU Serif Roman" w:hAnsi="CMU Serif Roman" w:cs="CMU Serif Roman"/>
            <w:color w:val="2A2A2A"/>
            <w:sz w:val="24"/>
            <w:szCs w:val="24"/>
            <w:shd w:val="clear" w:color="auto" w:fill="FFFFFF"/>
          </w:rPr>
          <w:t xml:space="preserve">estimated a species tree using ASTRAL with IQTREE genetrees as input. </w:t>
        </w:r>
      </w:ins>
    </w:p>
    <w:p w14:paraId="1D7D3E1A" w14:textId="77777777" w:rsidR="00710D2D" w:rsidRDefault="00710D2D" w:rsidP="008F20F3">
      <w:pPr>
        <w:spacing w:line="360" w:lineRule="auto"/>
        <w:rPr>
          <w:ins w:id="246" w:author="Ian Brennan" w:date="2023-04-12T15:36:00Z"/>
          <w:rFonts w:ascii="CMU Serif Roman" w:eastAsia="CMU Serif Roman" w:hAnsi="CMU Serif Roman" w:cs="CMU Serif Roman"/>
          <w:sz w:val="24"/>
          <w:szCs w:val="24"/>
        </w:rPr>
      </w:pPr>
    </w:p>
    <w:p w14:paraId="4CC5A451" w14:textId="0BA805BF" w:rsidR="00710D2D" w:rsidRPr="00137BE0" w:rsidRDefault="00710D2D" w:rsidP="008F20F3">
      <w:pPr>
        <w:spacing w:line="360" w:lineRule="auto"/>
        <w:rPr>
          <w:ins w:id="247" w:author="Ian Brennan" w:date="2023-04-12T15:36:00Z"/>
          <w:rFonts w:ascii="CMU Serif Roman" w:eastAsia="CMU Serif Roman" w:hAnsi="CMU Serif Roman" w:cs="CMU Serif Roman"/>
          <w:i/>
          <w:iCs/>
          <w:sz w:val="24"/>
          <w:szCs w:val="24"/>
        </w:rPr>
      </w:pPr>
      <w:ins w:id="248" w:author="Ian Brennan" w:date="2023-04-12T15:36:00Z">
        <w:r w:rsidRPr="00137BE0">
          <w:rPr>
            <w:rFonts w:ascii="CMU Serif Roman" w:eastAsia="CMU Serif Roman" w:hAnsi="CMU Serif Roman" w:cs="CMU Serif Roman"/>
            <w:i/>
            <w:iCs/>
            <w:sz w:val="24"/>
            <w:szCs w:val="24"/>
          </w:rPr>
          <w:t>Biogeography</w:t>
        </w:r>
      </w:ins>
    </w:p>
    <w:p w14:paraId="7DAB8721" w14:textId="73FD39EB" w:rsidR="00C43A08" w:rsidRDefault="00710D2D" w:rsidP="008F20F3">
      <w:pPr>
        <w:spacing w:line="360" w:lineRule="auto"/>
        <w:rPr>
          <w:ins w:id="249" w:author="Ian Brennan" w:date="2023-04-12T15:36:00Z"/>
          <w:rFonts w:ascii="CMU Serif Roman" w:eastAsia="CMU Serif Roman" w:hAnsi="CMU Serif Roman" w:cs="CMU Serif Roman"/>
          <w:sz w:val="24"/>
          <w:szCs w:val="24"/>
        </w:rPr>
      </w:pPr>
      <w:ins w:id="250" w:author="Ian Brennan" w:date="2023-04-12T15:36:00Z">
        <w:r>
          <w:rPr>
            <w:rFonts w:ascii="CMU Serif Roman" w:eastAsia="CMU Serif Roman" w:hAnsi="CMU Serif Roman" w:cs="CMU Serif Roman"/>
            <w:sz w:val="24"/>
            <w:szCs w:val="24"/>
          </w:rPr>
          <w:t xml:space="preserve">To assess the biogeographic history of Australian frogs we combined our phylogenetic hypothesis with known fossil information and reconstructed ancestral ranges in </w:t>
        </w:r>
        <w:r>
          <w:rPr>
            <w:rFonts w:ascii="CMU Serif Roman" w:eastAsia="CMU Serif Roman" w:hAnsi="CMU Serif Roman" w:cs="CMU Serif Roman"/>
            <w:i/>
            <w:iCs/>
            <w:sz w:val="24"/>
            <w:szCs w:val="24"/>
          </w:rPr>
          <w:t>BioGeoBEARS</w:t>
        </w:r>
        <w:r>
          <w:rPr>
            <w:rFonts w:ascii="CMU Serif Roman" w:eastAsia="CMU Serif Roman" w:hAnsi="CMU Serif Roman" w:cs="CMU Serif Roman"/>
            <w:sz w:val="24"/>
            <w:szCs w:val="24"/>
          </w:rPr>
          <w:t xml:space="preserve"> </w:t>
        </w:r>
        <w:r w:rsidR="000150FF">
          <w:rPr>
            <w:rFonts w:ascii="CMU Serif Roman" w:eastAsia="CMU Serif Roman" w:hAnsi="CMU Serif Roman" w:cs="CMU Serif Roman"/>
            <w:sz w:val="24"/>
            <w:szCs w:val="24"/>
          </w:rPr>
          <w:t>(Matzke 2014)</w:t>
        </w:r>
        <w:r>
          <w:rPr>
            <w:rFonts w:ascii="CMU Serif Roman" w:eastAsia="CMU Serif Roman" w:hAnsi="CMU Serif Roman" w:cs="CMU Serif Roman"/>
            <w:sz w:val="24"/>
            <w:szCs w:val="24"/>
          </w:rPr>
          <w:t xml:space="preserve">. </w:t>
        </w:r>
        <w:r w:rsidR="00CD4A1A">
          <w:rPr>
            <w:rFonts w:ascii="CMU Serif Roman" w:eastAsia="CMU Serif Roman" w:hAnsi="CMU Serif Roman" w:cs="CMU Serif Roman"/>
            <w:sz w:val="24"/>
            <w:szCs w:val="24"/>
          </w:rPr>
          <w:t>We started by dividing the geographic distribution of our sampled taxa into eight discrete areas that (1) summarize the general biogeographic history of frogs, (2) are relevant to our sampling</w:t>
        </w:r>
        <w:r w:rsidR="0021005A">
          <w:rPr>
            <w:rFonts w:ascii="CMU Serif Roman" w:eastAsia="CMU Serif Roman" w:hAnsi="CMU Serif Roman" w:cs="CMU Serif Roman"/>
            <w:sz w:val="24"/>
            <w:szCs w:val="24"/>
          </w:rPr>
          <w:t xml:space="preserve"> and questions</w:t>
        </w:r>
        <w:r w:rsidR="00CD4A1A">
          <w:rPr>
            <w:rFonts w:ascii="CMU Serif Roman" w:eastAsia="CMU Serif Roman" w:hAnsi="CMU Serif Roman" w:cs="CMU Serif Roman"/>
            <w:sz w:val="24"/>
            <w:szCs w:val="24"/>
          </w:rPr>
          <w:t xml:space="preserve">, and (3) make sense on a geological timescale with reference to plate tectonics over the last 220 million years. These areas correspond to Africa, Asia (excluding the Indian subcontinent), Australo-Papua, Europe, Madagascar, North America, South America, and Antarctica. </w:t>
        </w:r>
        <w:r w:rsidR="004D6A25">
          <w:rPr>
            <w:rFonts w:ascii="CMU Serif Roman" w:eastAsia="CMU Serif Roman" w:hAnsi="CMU Serif Roman" w:cs="CMU Serif Roman"/>
            <w:sz w:val="24"/>
            <w:szCs w:val="24"/>
          </w:rPr>
          <w:t xml:space="preserve">For </w:t>
        </w:r>
        <w:r w:rsidR="00EA6447">
          <w:rPr>
            <w:rFonts w:ascii="CMU Serif Roman" w:eastAsia="CMU Serif Roman" w:hAnsi="CMU Serif Roman" w:cs="CMU Serif Roman"/>
            <w:sz w:val="24"/>
            <w:szCs w:val="24"/>
          </w:rPr>
          <w:t xml:space="preserve">single </w:t>
        </w:r>
        <w:r w:rsidR="004D6A25">
          <w:rPr>
            <w:rFonts w:ascii="CMU Serif Roman" w:eastAsia="CMU Serif Roman" w:hAnsi="CMU Serif Roman" w:cs="CMU Serif Roman"/>
            <w:sz w:val="24"/>
            <w:szCs w:val="24"/>
          </w:rPr>
          <w:t xml:space="preserve">tips that represent a genus or subfamily we coded their geographic range accordingly, however this never resulted in an overrepresentation of areas that might inflate </w:t>
        </w:r>
        <w:r w:rsidR="00B7727A">
          <w:rPr>
            <w:rFonts w:ascii="CMU Serif Roman" w:eastAsia="CMU Serif Roman" w:hAnsi="CMU Serif Roman" w:cs="CMU Serif Roman"/>
            <w:sz w:val="24"/>
            <w:szCs w:val="24"/>
          </w:rPr>
          <w:t xml:space="preserve">dispersal estimates. </w:t>
        </w:r>
        <w:r w:rsidR="00E729CE">
          <w:rPr>
            <w:rFonts w:ascii="CMU Serif Roman" w:eastAsia="CMU Serif Roman" w:hAnsi="CMU Serif Roman" w:cs="CMU Serif Roman"/>
            <w:sz w:val="24"/>
            <w:szCs w:val="24"/>
          </w:rPr>
          <w:t>Our primary objective was to identify the ancestral distributions of each Australian frog clade to provide an estimate of their origins</w:t>
        </w:r>
        <w:r w:rsidR="007659D3">
          <w:rPr>
            <w:rFonts w:ascii="CMU Serif Roman" w:eastAsia="CMU Serif Roman" w:hAnsi="CMU Serif Roman" w:cs="CMU Serif Roman"/>
            <w:sz w:val="24"/>
            <w:szCs w:val="24"/>
          </w:rPr>
          <w:t>.</w:t>
        </w:r>
        <w:r w:rsidR="000E2813">
          <w:rPr>
            <w:rFonts w:ascii="CMU Serif Roman" w:eastAsia="CMU Serif Roman" w:hAnsi="CMU Serif Roman" w:cs="CMU Serif Roman"/>
            <w:sz w:val="24"/>
            <w:szCs w:val="24"/>
          </w:rPr>
          <w:t xml:space="preserve">  </w:t>
        </w:r>
      </w:ins>
    </w:p>
    <w:p w14:paraId="0610316F" w14:textId="5DEDA475" w:rsidR="00C43A08" w:rsidRPr="002F567C" w:rsidRDefault="005133FF" w:rsidP="008F20F3">
      <w:pPr>
        <w:spacing w:line="360" w:lineRule="auto"/>
        <w:rPr>
          <w:ins w:id="251" w:author="Ian Brennan" w:date="2023-04-12T15:36:00Z"/>
          <w:rFonts w:ascii="CMU Serif Roman" w:eastAsia="CMU Serif Roman" w:hAnsi="CMU Serif Roman" w:cs="CMU Serif Roman"/>
          <w:sz w:val="24"/>
          <w:szCs w:val="24"/>
        </w:rPr>
      </w:pPr>
      <w:ins w:id="252" w:author="Ian Brennan" w:date="2023-04-12T15:36:00Z">
        <w:r>
          <w:rPr>
            <w:rFonts w:ascii="CMU Serif Roman" w:eastAsia="CMU Serif Roman" w:hAnsi="CMU Serif Roman" w:cs="CMU Serif Roman"/>
            <w:sz w:val="24"/>
            <w:szCs w:val="24"/>
          </w:rPr>
          <w:tab/>
        </w:r>
        <w:r w:rsidR="000E2813">
          <w:rPr>
            <w:rFonts w:ascii="CMU Serif Roman" w:eastAsia="CMU Serif Roman" w:hAnsi="CMU Serif Roman" w:cs="CMU Serif Roman"/>
            <w:sz w:val="24"/>
            <w:szCs w:val="24"/>
          </w:rPr>
          <w:t xml:space="preserve">While Antarctica seems a strange inclusion in our discrete bioregions owing to its current climate and lack of frogs, a recent discovery has identified the continent’s first </w:t>
        </w:r>
        <w:r w:rsidR="001D43A8">
          <w:rPr>
            <w:rFonts w:ascii="CMU Serif Roman" w:eastAsia="CMU Serif Roman" w:hAnsi="CMU Serif Roman" w:cs="CMU Serif Roman"/>
            <w:sz w:val="24"/>
            <w:szCs w:val="24"/>
          </w:rPr>
          <w:t>anuran (</w:t>
        </w:r>
        <w:r w:rsidR="001D43A8" w:rsidRPr="008B6D7A">
          <w:rPr>
            <w:rFonts w:ascii="CMU Serif Roman" w:eastAsia="CMU Serif Roman" w:hAnsi="CMU Serif Roman" w:cs="CMU Serif Roman"/>
            <w:sz w:val="24"/>
            <w:szCs w:val="24"/>
          </w:rPr>
          <w:t>Mörs et al. 2020</w:t>
        </w:r>
        <w:r w:rsidR="001D43A8">
          <w:rPr>
            <w:rFonts w:ascii="CMU Serif Roman" w:eastAsia="CMU Serif Roman" w:hAnsi="CMU Serif Roman" w:cs="CMU Serif Roman"/>
            <w:sz w:val="24"/>
            <w:szCs w:val="24"/>
          </w:rPr>
          <w:t xml:space="preserve">). </w:t>
        </w:r>
        <w:r w:rsidR="00765742">
          <w:rPr>
            <w:rFonts w:ascii="CMU Serif Roman" w:eastAsia="CMU Serif Roman" w:hAnsi="CMU Serif Roman" w:cs="CMU Serif Roman"/>
            <w:sz w:val="24"/>
            <w:szCs w:val="24"/>
          </w:rPr>
          <w:t xml:space="preserve">This information is vital to our understanding of the </w:t>
        </w:r>
        <w:r w:rsidR="00765742">
          <w:rPr>
            <w:rFonts w:ascii="CMU Serif Roman" w:eastAsia="CMU Serif Roman" w:hAnsi="CMU Serif Roman" w:cs="CMU Serif Roman"/>
            <w:sz w:val="24"/>
            <w:szCs w:val="24"/>
          </w:rPr>
          <w:lastRenderedPageBreak/>
          <w:t xml:space="preserve">connectivity of the Gondwanan supercontinent </w:t>
        </w:r>
        <w:r w:rsidR="00B81A81">
          <w:rPr>
            <w:rFonts w:ascii="CMU Serif Roman" w:eastAsia="CMU Serif Roman" w:hAnsi="CMU Serif Roman" w:cs="CMU Serif Roman"/>
            <w:sz w:val="24"/>
            <w:szCs w:val="24"/>
          </w:rPr>
          <w:t xml:space="preserve">as well as the biogeographic history of Australian frogs. To incorporate this sample we added a tip to our tree with an appropriate estimated age following Mörs et al. (2020). </w:t>
        </w:r>
        <w:r w:rsidR="00405FFA">
          <w:rPr>
            <w:rFonts w:ascii="CMU Serif Roman" w:eastAsia="CMU Serif Roman" w:hAnsi="CMU Serif Roman" w:cs="CMU Serif Roman"/>
            <w:sz w:val="24"/>
            <w:szCs w:val="24"/>
          </w:rPr>
          <w:t xml:space="preserve">Due to </w:t>
        </w:r>
      </w:ins>
      <w:ins w:id="253" w:author="Ian Brennan [2]" w:date="2023-04-21T10:17:00Z">
        <w:r w:rsidR="00F51CB8">
          <w:rPr>
            <w:rFonts w:ascii="CMU Serif Roman" w:eastAsia="CMU Serif Roman" w:hAnsi="CMU Serif Roman" w:cs="CMU Serif Roman"/>
            <w:sz w:val="24"/>
            <w:szCs w:val="24"/>
          </w:rPr>
          <w:t>our limited sampling</w:t>
        </w:r>
      </w:ins>
      <w:ins w:id="254" w:author="Ian Brennan" w:date="2023-04-12T15:36:00Z">
        <w:r w:rsidR="00405FFA">
          <w:rPr>
            <w:rFonts w:ascii="CMU Serif Roman" w:eastAsia="CMU Serif Roman" w:hAnsi="CMU Serif Roman" w:cs="CMU Serif Roman"/>
            <w:sz w:val="24"/>
            <w:szCs w:val="24"/>
          </w:rPr>
          <w:t xml:space="preserve"> of extant Calyptocephalellidae however</w:t>
        </w:r>
        <w:r w:rsidR="00E04936">
          <w:rPr>
            <w:rFonts w:ascii="CMU Serif Roman" w:eastAsia="CMU Serif Roman" w:hAnsi="CMU Serif Roman" w:cs="CMU Serif Roman"/>
            <w:sz w:val="24"/>
            <w:szCs w:val="24"/>
          </w:rPr>
          <w:t>,</w:t>
        </w:r>
        <w:r w:rsidR="00405FFA">
          <w:rPr>
            <w:rFonts w:ascii="CMU Serif Roman" w:eastAsia="CMU Serif Roman" w:hAnsi="CMU Serif Roman" w:cs="CMU Serif Roman"/>
            <w:sz w:val="24"/>
            <w:szCs w:val="24"/>
          </w:rPr>
          <w:t xml:space="preserve"> the addition of this taxon </w:t>
        </w:r>
        <w:r w:rsidR="00C3106F">
          <w:rPr>
            <w:rFonts w:ascii="CMU Serif Roman" w:eastAsia="CMU Serif Roman" w:hAnsi="CMU Serif Roman" w:cs="CMU Serif Roman"/>
            <w:sz w:val="24"/>
            <w:szCs w:val="24"/>
          </w:rPr>
          <w:t>dramatically imbalances range reconstruction</w:t>
        </w:r>
        <w:r w:rsidR="006039C2">
          <w:rPr>
            <w:rFonts w:ascii="CMU Serif Roman" w:eastAsia="CMU Serif Roman" w:hAnsi="CMU Serif Roman" w:cs="CMU Serif Roman"/>
            <w:sz w:val="24"/>
            <w:szCs w:val="24"/>
          </w:rPr>
          <w:t xml:space="preserve">. To correct for this and </w:t>
        </w:r>
        <w:r w:rsidR="00995E48">
          <w:rPr>
            <w:rFonts w:ascii="CMU Serif Roman" w:eastAsia="CMU Serif Roman" w:hAnsi="CMU Serif Roman" w:cs="CMU Serif Roman"/>
            <w:sz w:val="24"/>
            <w:szCs w:val="24"/>
          </w:rPr>
          <w:t xml:space="preserve">account for the </w:t>
        </w:r>
        <w:r w:rsidR="0027453F">
          <w:rPr>
            <w:rFonts w:ascii="CMU Serif Roman" w:eastAsia="CMU Serif Roman" w:hAnsi="CMU Serif Roman" w:cs="CMU Serif Roman"/>
            <w:sz w:val="24"/>
            <w:szCs w:val="24"/>
          </w:rPr>
          <w:t>ancient</w:t>
        </w:r>
        <w:r w:rsidR="00995E48">
          <w:rPr>
            <w:rFonts w:ascii="CMU Serif Roman" w:eastAsia="CMU Serif Roman" w:hAnsi="CMU Serif Roman" w:cs="CMU Serif Roman"/>
            <w:sz w:val="24"/>
            <w:szCs w:val="24"/>
          </w:rPr>
          <w:t xml:space="preserve"> known history of calyptocephalellids in South America (Moura et al. 2021</w:t>
        </w:r>
        <w:r w:rsidR="0016477E">
          <w:rPr>
            <w:rFonts w:ascii="CMU Serif Roman" w:eastAsia="CMU Serif Roman" w:hAnsi="CMU Serif Roman" w:cs="CMU Serif Roman"/>
            <w:sz w:val="24"/>
            <w:szCs w:val="24"/>
          </w:rPr>
          <w:t>; Nicoli et al. 2022</w:t>
        </w:r>
        <w:r w:rsidR="00995E48">
          <w:rPr>
            <w:rFonts w:ascii="CMU Serif Roman" w:eastAsia="CMU Serif Roman" w:hAnsi="CMU Serif Roman" w:cs="CMU Serif Roman"/>
            <w:sz w:val="24"/>
            <w:szCs w:val="24"/>
          </w:rPr>
          <w:t xml:space="preserve">) </w:t>
        </w:r>
        <w:r w:rsidR="00E04936">
          <w:rPr>
            <w:rFonts w:ascii="CMU Serif Roman" w:eastAsia="CMU Serif Roman" w:hAnsi="CMU Serif Roman" w:cs="CMU Serif Roman"/>
            <w:sz w:val="24"/>
            <w:szCs w:val="24"/>
          </w:rPr>
          <w:t>we included two additional South American fossil taxa,</w:t>
        </w:r>
        <w:r w:rsidR="00037C80">
          <w:rPr>
            <w:rFonts w:ascii="CMU Serif Roman" w:eastAsia="CMU Serif Roman" w:hAnsi="CMU Serif Roman" w:cs="CMU Serif Roman"/>
            <w:sz w:val="24"/>
            <w:szCs w:val="24"/>
          </w:rPr>
          <w:t xml:space="preserve"> one younger</w:t>
        </w:r>
        <w:r w:rsidR="009C11CD" w:rsidRPr="009C11CD">
          <w:rPr>
            <w:rFonts w:ascii="CMU Serif Roman" w:hAnsi="CMU Serif Roman" w:cs="CMU Serif Roman"/>
            <w:color w:val="4D5156"/>
            <w:sz w:val="21"/>
            <w:szCs w:val="21"/>
            <w:shd w:val="clear" w:color="auto" w:fill="FFFFFF"/>
          </w:rPr>
          <w:t>—</w:t>
        </w:r>
        <w:r w:rsidR="00E04936">
          <w:rPr>
            <w:rFonts w:ascii="CMU Serif Roman" w:eastAsia="CMU Serif Roman" w:hAnsi="CMU Serif Roman" w:cs="CMU Serif Roman"/>
            <w:i/>
            <w:iCs/>
            <w:sz w:val="24"/>
            <w:szCs w:val="24"/>
          </w:rPr>
          <w:t>Calyptocephalella canqueli</w:t>
        </w:r>
        <w:r w:rsidR="00E04936">
          <w:rPr>
            <w:rFonts w:ascii="CMU Serif Roman" w:eastAsia="CMU Serif Roman" w:hAnsi="CMU Serif Roman" w:cs="CMU Serif Roman"/>
            <w:sz w:val="24"/>
            <w:szCs w:val="24"/>
          </w:rPr>
          <w:t xml:space="preserve"> (following Muzzopappa &amp; Báez 2009) and</w:t>
        </w:r>
        <w:r w:rsidR="009C11CD">
          <w:rPr>
            <w:rFonts w:ascii="CMU Serif Roman" w:eastAsia="CMU Serif Roman" w:hAnsi="CMU Serif Roman" w:cs="CMU Serif Roman"/>
            <w:sz w:val="24"/>
            <w:szCs w:val="24"/>
          </w:rPr>
          <w:t xml:space="preserve"> one older</w:t>
        </w:r>
        <w:r w:rsidR="009C11CD" w:rsidRPr="00C70633">
          <w:rPr>
            <w:rFonts w:ascii="CMU Serif Roman" w:hAnsi="CMU Serif Roman" w:cs="CMU Serif Roman"/>
            <w:color w:val="4D5156"/>
            <w:sz w:val="24"/>
            <w:szCs w:val="24"/>
            <w:shd w:val="clear" w:color="auto" w:fill="FFFFFF"/>
          </w:rPr>
          <w:t>—</w:t>
        </w:r>
        <w:r w:rsidR="00C70633">
          <w:rPr>
            <w:rFonts w:ascii="CMU Serif Roman" w:eastAsia="CMU Serif Roman" w:hAnsi="CMU Serif Roman" w:cs="CMU Serif Roman"/>
            <w:i/>
            <w:iCs/>
            <w:sz w:val="24"/>
            <w:szCs w:val="24"/>
          </w:rPr>
          <w:t xml:space="preserve">Calyptocephalella satan </w:t>
        </w:r>
        <w:r w:rsidR="00C70633">
          <w:rPr>
            <w:rFonts w:ascii="CMU Serif Roman" w:eastAsia="CMU Serif Roman" w:hAnsi="CMU Serif Roman" w:cs="CMU Serif Roman"/>
            <w:sz w:val="24"/>
            <w:szCs w:val="24"/>
          </w:rPr>
          <w:t>(following Nicoli</w:t>
        </w:r>
        <w:r w:rsidR="009B1427">
          <w:rPr>
            <w:rFonts w:ascii="CMU Serif Roman" w:eastAsia="CMU Serif Roman" w:hAnsi="CMU Serif Roman" w:cs="CMU Serif Roman"/>
            <w:sz w:val="24"/>
            <w:szCs w:val="24"/>
          </w:rPr>
          <w:t xml:space="preserve"> et al. 2022)</w:t>
        </w:r>
        <w:r w:rsidR="00E04936">
          <w:rPr>
            <w:rFonts w:ascii="CMU Serif Roman" w:eastAsia="CMU Serif Roman" w:hAnsi="CMU Serif Roman" w:cs="CMU Serif Roman"/>
            <w:sz w:val="24"/>
            <w:szCs w:val="24"/>
          </w:rPr>
          <w:t xml:space="preserve">. </w:t>
        </w:r>
        <w:r w:rsidR="0016477E">
          <w:rPr>
            <w:rFonts w:ascii="CMU Serif Roman" w:eastAsia="CMU Serif Roman" w:hAnsi="CMU Serif Roman" w:cs="CMU Serif Roman"/>
            <w:sz w:val="24"/>
            <w:szCs w:val="24"/>
          </w:rPr>
          <w:t>Note,</w:t>
        </w:r>
        <w:r w:rsidR="009341CC">
          <w:rPr>
            <w:rFonts w:ascii="CMU Serif Roman" w:eastAsia="CMU Serif Roman" w:hAnsi="CMU Serif Roman" w:cs="CMU Serif Roman"/>
            <w:sz w:val="24"/>
            <w:szCs w:val="24"/>
          </w:rPr>
          <w:t xml:space="preserve"> </w:t>
        </w:r>
        <w:r w:rsidR="009B1427">
          <w:rPr>
            <w:rFonts w:ascii="CMU Serif Roman" w:eastAsia="CMU Serif Roman" w:hAnsi="CMU Serif Roman" w:cs="CMU Serif Roman"/>
            <w:i/>
            <w:iCs/>
            <w:sz w:val="24"/>
            <w:szCs w:val="24"/>
          </w:rPr>
          <w:t>C.satan</w:t>
        </w:r>
        <w:r w:rsidR="009341CC">
          <w:rPr>
            <w:rFonts w:ascii="CMU Serif Roman" w:eastAsia="CMU Serif Roman" w:hAnsi="CMU Serif Roman" w:cs="CMU Serif Roman"/>
            <w:sz w:val="24"/>
            <w:szCs w:val="24"/>
          </w:rPr>
          <w:t xml:space="preserve"> </w:t>
        </w:r>
        <w:r w:rsidR="0032209D">
          <w:rPr>
            <w:rFonts w:ascii="CMU Serif Roman" w:eastAsia="CMU Serif Roman" w:hAnsi="CMU Serif Roman" w:cs="CMU Serif Roman"/>
            <w:sz w:val="24"/>
            <w:szCs w:val="24"/>
          </w:rPr>
          <w:t xml:space="preserve">is interchangeable with the similarly aged </w:t>
        </w:r>
        <w:r w:rsidR="00DF7329">
          <w:rPr>
            <w:rFonts w:ascii="CMU Serif Roman" w:eastAsia="CMU Serif Roman" w:hAnsi="CMU Serif Roman" w:cs="CMU Serif Roman"/>
            <w:i/>
            <w:iCs/>
            <w:sz w:val="24"/>
            <w:szCs w:val="24"/>
          </w:rPr>
          <w:t xml:space="preserve">Baurubatrachus pricei </w:t>
        </w:r>
        <w:r w:rsidR="00DF7329">
          <w:rPr>
            <w:rFonts w:ascii="CMU Serif Roman" w:eastAsia="CMU Serif Roman" w:hAnsi="CMU Serif Roman" w:cs="CMU Serif Roman"/>
            <w:sz w:val="24"/>
            <w:szCs w:val="24"/>
          </w:rPr>
          <w:t>(following Báez &amp; Gómez 2018)</w:t>
        </w:r>
        <w:r w:rsidR="0032209D">
          <w:rPr>
            <w:rFonts w:ascii="CMU Serif Roman" w:eastAsia="CMU Serif Roman" w:hAnsi="CMU Serif Roman" w:cs="CMU Serif Roman"/>
            <w:sz w:val="24"/>
            <w:szCs w:val="24"/>
          </w:rPr>
          <w:t xml:space="preserve">, and representative of a </w:t>
        </w:r>
        <w:r w:rsidR="00426638">
          <w:rPr>
            <w:rFonts w:ascii="CMU Serif Roman" w:eastAsia="CMU Serif Roman" w:hAnsi="CMU Serif Roman" w:cs="CMU Serif Roman"/>
            <w:sz w:val="24"/>
            <w:szCs w:val="24"/>
          </w:rPr>
          <w:t xml:space="preserve">broader extinct South American calyptocephalellid diversity (Nicoli et al. 2022). </w:t>
        </w:r>
      </w:ins>
      <w:ins w:id="255" w:author="Ian Brennan [2]" w:date="2023-04-21T10:18:00Z">
        <w:r w:rsidR="00F51CB8">
          <w:rPr>
            <w:rFonts w:ascii="CMU Serif Roman" w:eastAsia="CMU Serif Roman" w:hAnsi="CMU Serif Roman" w:cs="CMU Serif Roman"/>
            <w:sz w:val="24"/>
            <w:szCs w:val="24"/>
          </w:rPr>
          <w:t xml:space="preserve">While the </w:t>
        </w:r>
      </w:ins>
      <w:ins w:id="256" w:author="Ian Brennan [2]" w:date="2023-04-21T10:19:00Z">
        <w:r w:rsidR="00F51CB8">
          <w:rPr>
            <w:rFonts w:ascii="CMU Serif Roman" w:eastAsia="CMU Serif Roman" w:hAnsi="CMU Serif Roman" w:cs="CMU Serif Roman"/>
            <w:sz w:val="24"/>
            <w:szCs w:val="24"/>
          </w:rPr>
          <w:t xml:space="preserve">taxonomy and </w:t>
        </w:r>
      </w:ins>
      <w:ins w:id="257" w:author="Ian Brennan [2]" w:date="2023-04-21T10:18:00Z">
        <w:r w:rsidR="00F51CB8">
          <w:rPr>
            <w:rFonts w:ascii="CMU Serif Roman" w:eastAsia="CMU Serif Roman" w:hAnsi="CMU Serif Roman" w:cs="CMU Serif Roman"/>
            <w:sz w:val="24"/>
            <w:szCs w:val="24"/>
          </w:rPr>
          <w:t>phylogenetic relationships of extant (</w:t>
        </w:r>
        <w:r w:rsidR="00F51CB8">
          <w:rPr>
            <w:rFonts w:ascii="CMU Serif Roman" w:eastAsia="CMU Serif Roman" w:hAnsi="CMU Serif Roman" w:cs="CMU Serif Roman"/>
            <w:i/>
            <w:iCs/>
            <w:sz w:val="24"/>
            <w:szCs w:val="24"/>
          </w:rPr>
          <w:t>Calyptocephalella gayi</w:t>
        </w:r>
        <w:r w:rsidR="00F51CB8">
          <w:rPr>
            <w:rFonts w:ascii="CMU Serif Roman" w:eastAsia="CMU Serif Roman" w:hAnsi="CMU Serif Roman" w:cs="CMU Serif Roman"/>
            <w:sz w:val="24"/>
            <w:szCs w:val="24"/>
          </w:rPr>
          <w:t xml:space="preserve">, </w:t>
        </w:r>
      </w:ins>
      <w:ins w:id="258" w:author="Ian Brennan [2]" w:date="2023-04-21T10:19:00Z">
        <w:r w:rsidR="00F51CB8">
          <w:rPr>
            <w:rFonts w:ascii="CMU Serif Roman" w:eastAsia="CMU Serif Roman" w:hAnsi="CMU Serif Roman" w:cs="CMU Serif Roman"/>
            <w:i/>
            <w:iCs/>
            <w:sz w:val="24"/>
            <w:szCs w:val="24"/>
          </w:rPr>
          <w:t>Telmatobufo spp.</w:t>
        </w:r>
        <w:r w:rsidR="00F51CB8">
          <w:rPr>
            <w:rFonts w:ascii="CMU Serif Roman" w:eastAsia="CMU Serif Roman" w:hAnsi="CMU Serif Roman" w:cs="CMU Serif Roman"/>
            <w:sz w:val="24"/>
            <w:szCs w:val="24"/>
          </w:rPr>
          <w:t xml:space="preserve">) and </w:t>
        </w:r>
        <w:r w:rsidR="002F567C">
          <w:rPr>
            <w:rFonts w:ascii="CMU Serif Roman" w:eastAsia="CMU Serif Roman" w:hAnsi="CMU Serif Roman" w:cs="CMU Serif Roman"/>
            <w:sz w:val="24"/>
            <w:szCs w:val="24"/>
          </w:rPr>
          <w:t>extinct (</w:t>
        </w:r>
        <w:r w:rsidR="002F567C">
          <w:rPr>
            <w:rFonts w:ascii="CMU Serif Roman" w:eastAsia="CMU Serif Roman" w:hAnsi="CMU Serif Roman" w:cs="CMU Serif Roman"/>
            <w:i/>
            <w:iCs/>
            <w:sz w:val="24"/>
            <w:szCs w:val="24"/>
          </w:rPr>
          <w:t>C. canqueli, C. satan, et al.</w:t>
        </w:r>
        <w:r w:rsidR="002F567C">
          <w:rPr>
            <w:rFonts w:ascii="CMU Serif Roman" w:eastAsia="CMU Serif Roman" w:hAnsi="CMU Serif Roman" w:cs="CMU Serif Roman"/>
            <w:sz w:val="24"/>
            <w:szCs w:val="24"/>
          </w:rPr>
          <w:t xml:space="preserve">) </w:t>
        </w:r>
        <w:r w:rsidR="00067748">
          <w:rPr>
            <w:rFonts w:ascii="CMU Serif Roman" w:eastAsia="CMU Serif Roman" w:hAnsi="CMU Serif Roman" w:cs="CMU Serif Roman"/>
            <w:sz w:val="24"/>
            <w:szCs w:val="24"/>
          </w:rPr>
          <w:t>calyptocephale</w:t>
        </w:r>
      </w:ins>
      <w:ins w:id="259" w:author="Ian Brennan [2]" w:date="2023-04-21T10:20:00Z">
        <w:r w:rsidR="00067748">
          <w:rPr>
            <w:rFonts w:ascii="CMU Serif Roman" w:eastAsia="CMU Serif Roman" w:hAnsi="CMU Serif Roman" w:cs="CMU Serif Roman"/>
            <w:sz w:val="24"/>
            <w:szCs w:val="24"/>
          </w:rPr>
          <w:t xml:space="preserve">llids is </w:t>
        </w:r>
        <w:r w:rsidR="00FE1726">
          <w:rPr>
            <w:rFonts w:ascii="CMU Serif Roman" w:eastAsia="CMU Serif Roman" w:hAnsi="CMU Serif Roman" w:cs="CMU Serif Roman"/>
            <w:sz w:val="24"/>
            <w:szCs w:val="24"/>
          </w:rPr>
          <w:t>unresolved, we believe th</w:t>
        </w:r>
      </w:ins>
      <w:ins w:id="260" w:author="Ian Brennan [2]" w:date="2023-04-21T10:21:00Z">
        <w:r w:rsidR="002F2867">
          <w:rPr>
            <w:rFonts w:ascii="CMU Serif Roman" w:eastAsia="CMU Serif Roman" w:hAnsi="CMU Serif Roman" w:cs="CMU Serif Roman"/>
            <w:sz w:val="24"/>
            <w:szCs w:val="24"/>
          </w:rPr>
          <w:t xml:space="preserve">is </w:t>
        </w:r>
      </w:ins>
      <w:ins w:id="261" w:author="Ian Brennan [2]" w:date="2023-04-21T10:20:00Z">
        <w:r w:rsidR="00FE1726">
          <w:rPr>
            <w:rFonts w:ascii="CMU Serif Roman" w:eastAsia="CMU Serif Roman" w:hAnsi="CMU Serif Roman" w:cs="CMU Serif Roman"/>
            <w:sz w:val="24"/>
            <w:szCs w:val="24"/>
          </w:rPr>
          <w:t>sampling strategy is an appropriate solution for th</w:t>
        </w:r>
      </w:ins>
      <w:ins w:id="262" w:author="Ian Brennan [2]" w:date="2023-04-21T10:22:00Z">
        <w:r w:rsidR="002F2867">
          <w:rPr>
            <w:rFonts w:ascii="CMU Serif Roman" w:eastAsia="CMU Serif Roman" w:hAnsi="CMU Serif Roman" w:cs="CMU Serif Roman"/>
            <w:sz w:val="24"/>
            <w:szCs w:val="24"/>
          </w:rPr>
          <w:t xml:space="preserve">e </w:t>
        </w:r>
      </w:ins>
      <w:ins w:id="263" w:author="Ian Brennan [2]" w:date="2023-04-21T10:23:00Z">
        <w:r w:rsidR="001F3696">
          <w:rPr>
            <w:rFonts w:ascii="CMU Serif Roman" w:eastAsia="CMU Serif Roman" w:hAnsi="CMU Serif Roman" w:cs="CMU Serif Roman"/>
            <w:sz w:val="24"/>
            <w:szCs w:val="24"/>
          </w:rPr>
          <w:t xml:space="preserve">question at hand. </w:t>
        </w:r>
        <w:r w:rsidR="002F2867">
          <w:rPr>
            <w:rFonts w:ascii="CMU Serif Roman" w:eastAsia="CMU Serif Roman" w:hAnsi="CMU Serif Roman" w:cs="CMU Serif Roman"/>
            <w:sz w:val="24"/>
            <w:szCs w:val="24"/>
          </w:rPr>
          <w:t xml:space="preserve"> </w:t>
        </w:r>
      </w:ins>
    </w:p>
    <w:p w14:paraId="47F118EC" w14:textId="3893C746" w:rsidR="00710D2D" w:rsidRDefault="0058374D" w:rsidP="00E92B70">
      <w:pPr>
        <w:spacing w:line="360" w:lineRule="auto"/>
        <w:ind w:firstLine="720"/>
        <w:rPr>
          <w:ins w:id="264" w:author="Ian Brennan" w:date="2023-04-12T15:36:00Z"/>
          <w:rFonts w:ascii="CMU Serif Roman" w:eastAsia="CMU Serif Roman" w:hAnsi="CMU Serif Roman" w:cs="CMU Serif Roman"/>
          <w:sz w:val="24"/>
          <w:szCs w:val="24"/>
        </w:rPr>
      </w:pPr>
      <w:ins w:id="265" w:author="Ian Brennan" w:date="2023-04-12T15:36:00Z">
        <w:r>
          <w:rPr>
            <w:rFonts w:ascii="CMU Serif Roman" w:eastAsia="CMU Serif Roman" w:hAnsi="CMU Serif Roman" w:cs="CMU Serif Roman"/>
            <w:sz w:val="24"/>
            <w:szCs w:val="24"/>
          </w:rPr>
          <w:t xml:space="preserve">In addition to the origins of Australian frogs </w:t>
        </w:r>
        <w:r w:rsidR="007659D3">
          <w:rPr>
            <w:rFonts w:ascii="CMU Serif Roman" w:eastAsia="CMU Serif Roman" w:hAnsi="CMU Serif Roman" w:cs="CMU Serif Roman"/>
            <w:sz w:val="24"/>
            <w:szCs w:val="24"/>
          </w:rPr>
          <w:t xml:space="preserve">we were interested </w:t>
        </w:r>
        <w:r w:rsidR="00C73EB8">
          <w:rPr>
            <w:rFonts w:ascii="CMU Serif Roman" w:eastAsia="CMU Serif Roman" w:hAnsi="CMU Serif Roman" w:cs="CMU Serif Roman"/>
            <w:sz w:val="24"/>
            <w:szCs w:val="24"/>
          </w:rPr>
          <w:t>in identifying how pelodryadids arrived in Australia. Specifically we aimed to test if they arrived via</w:t>
        </w:r>
        <w:r w:rsidR="0011326C">
          <w:rPr>
            <w:rFonts w:ascii="CMU Serif Roman" w:eastAsia="CMU Serif Roman" w:hAnsi="CMU Serif Roman" w:cs="CMU Serif Roman"/>
            <w:sz w:val="24"/>
            <w:szCs w:val="24"/>
          </w:rPr>
          <w:t xml:space="preserve"> dispersal through Antarctica or overwater dispersal from South America</w:t>
        </w:r>
        <w:r w:rsidR="0069174C">
          <w:rPr>
            <w:rFonts w:ascii="CMU Serif Roman" w:eastAsia="CMU Serif Roman" w:hAnsi="CMU Serif Roman" w:cs="CMU Serif Roman"/>
            <w:sz w:val="24"/>
            <w:szCs w:val="24"/>
          </w:rPr>
          <w:t xml:space="preserve">. To test </w:t>
        </w:r>
        <w:r>
          <w:rPr>
            <w:rFonts w:ascii="CMU Serif Roman" w:eastAsia="CMU Serif Roman" w:hAnsi="CMU Serif Roman" w:cs="CMU Serif Roman"/>
            <w:sz w:val="24"/>
            <w:szCs w:val="24"/>
          </w:rPr>
          <w:t>these hypotheses</w:t>
        </w:r>
        <w:r w:rsidR="0069174C">
          <w:rPr>
            <w:rFonts w:ascii="CMU Serif Roman" w:eastAsia="CMU Serif Roman" w:hAnsi="CMU Serif Roman" w:cs="CMU Serif Roman"/>
            <w:sz w:val="24"/>
            <w:szCs w:val="24"/>
          </w:rPr>
          <w:t xml:space="preserve"> we added an ancestor (</w:t>
        </w:r>
        <w:r w:rsidR="0069174C">
          <w:rPr>
            <w:rFonts w:ascii="CMU Serif Roman" w:eastAsia="CMU Serif Roman" w:hAnsi="CMU Serif Roman" w:cs="CMU Serif Roman"/>
            <w:i/>
            <w:iCs/>
            <w:sz w:val="24"/>
            <w:szCs w:val="24"/>
          </w:rPr>
          <w:t>Pelodryadidae_Ancestor</w:t>
        </w:r>
        <w:r w:rsidR="0069174C">
          <w:rPr>
            <w:rFonts w:ascii="CMU Serif Roman" w:eastAsia="CMU Serif Roman" w:hAnsi="CMU Serif Roman" w:cs="CMU Serif Roman"/>
            <w:sz w:val="24"/>
            <w:szCs w:val="24"/>
          </w:rPr>
          <w:t xml:space="preserve">) </w:t>
        </w:r>
        <w:r w:rsidR="007631F7">
          <w:rPr>
            <w:rFonts w:ascii="CMU Serif Roman" w:eastAsia="CMU Serif Roman" w:hAnsi="CMU Serif Roman" w:cs="CMU Serif Roman"/>
            <w:sz w:val="24"/>
            <w:szCs w:val="24"/>
          </w:rPr>
          <w:t xml:space="preserve">to our tree along the stem leading to the Pelodryadidae. </w:t>
        </w:r>
        <w:r w:rsidR="00FD5159">
          <w:rPr>
            <w:rFonts w:ascii="CMU Serif Roman" w:eastAsia="CMU Serif Roman" w:hAnsi="CMU Serif Roman" w:cs="CMU Serif Roman"/>
            <w:i/>
            <w:iCs/>
            <w:sz w:val="24"/>
            <w:szCs w:val="24"/>
          </w:rPr>
          <w:t>BioGeoBEARS</w:t>
        </w:r>
        <w:r w:rsidR="00FD5159">
          <w:rPr>
            <w:rFonts w:ascii="CMU Serif Roman" w:eastAsia="CMU Serif Roman" w:hAnsi="CMU Serif Roman" w:cs="CMU Serif Roman"/>
            <w:sz w:val="24"/>
            <w:szCs w:val="24"/>
          </w:rPr>
          <w:t xml:space="preserve"> accommodates sampled ancestors as “hooks”, which are represented by a non-zero terminal edge length shorter than an arbitrary threshold (here: 0.000001 million years). </w:t>
        </w:r>
        <w:r w:rsidR="008713D0">
          <w:rPr>
            <w:rFonts w:ascii="CMU Serif Roman" w:eastAsia="CMU Serif Roman" w:hAnsi="CMU Serif Roman" w:cs="CMU Serif Roman"/>
            <w:sz w:val="24"/>
            <w:szCs w:val="24"/>
          </w:rPr>
          <w:t>This allowed us to force the ancestral pelodryadid to either have had a range in Antarctica (Hypothesis 1; H1</w:t>
        </w:r>
        <w:r w:rsidR="0065235C">
          <w:rPr>
            <w:rFonts w:ascii="CMU Serif Roman" w:eastAsia="CMU Serif Roman" w:hAnsi="CMU Serif Roman" w:cs="CMU Serif Roman"/>
            <w:sz w:val="24"/>
            <w:szCs w:val="24"/>
          </w:rPr>
          <w:t>; South America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Antarctica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Australia</w:t>
        </w:r>
        <w:r w:rsidR="008713D0">
          <w:rPr>
            <w:rFonts w:ascii="CMU Serif Roman" w:eastAsia="CMU Serif Roman" w:hAnsi="CMU Serif Roman" w:cs="CMU Serif Roman"/>
            <w:sz w:val="24"/>
            <w:szCs w:val="24"/>
          </w:rPr>
          <w:t>), or have remained in South America prior to an overwater dispersal event (Hypothesis 2; H2</w:t>
        </w:r>
        <w:r w:rsidR="0065235C">
          <w:rPr>
            <w:rFonts w:ascii="CMU Serif Roman" w:eastAsia="CMU Serif Roman" w:hAnsi="CMU Serif Roman" w:cs="CMU Serif Roman"/>
            <w:sz w:val="24"/>
            <w:szCs w:val="24"/>
          </w:rPr>
          <w:t>; South America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Australia</w:t>
        </w:r>
        <w:r w:rsidR="008713D0">
          <w:rPr>
            <w:rFonts w:ascii="CMU Serif Roman" w:eastAsia="CMU Serif Roman" w:hAnsi="CMU Serif Roman" w:cs="CMU Serif Roman"/>
            <w:sz w:val="24"/>
            <w:szCs w:val="24"/>
          </w:rPr>
          <w:t>).</w:t>
        </w:r>
      </w:ins>
    </w:p>
    <w:p w14:paraId="65111639" w14:textId="4852A65D" w:rsidR="00171C7B" w:rsidRDefault="00B052B6" w:rsidP="00E92B70">
      <w:pPr>
        <w:spacing w:line="360" w:lineRule="auto"/>
        <w:ind w:firstLine="720"/>
        <w:rPr>
          <w:ins w:id="266" w:author="Ian Brennan" w:date="2023-04-12T15:36:00Z"/>
          <w:rFonts w:ascii="CMU Serif Roman" w:eastAsia="CMU Serif Roman" w:hAnsi="CMU Serif Roman" w:cs="CMU Serif Roman"/>
          <w:sz w:val="24"/>
          <w:szCs w:val="24"/>
        </w:rPr>
      </w:pPr>
      <w:ins w:id="267" w:author="Ian Brennan" w:date="2023-04-12T15:36:00Z">
        <w:r>
          <w:rPr>
            <w:rFonts w:ascii="CMU Serif Roman" w:eastAsia="CMU Serif Roman" w:hAnsi="CMU Serif Roman" w:cs="CMU Serif Roman"/>
            <w:sz w:val="24"/>
            <w:szCs w:val="24"/>
          </w:rPr>
          <w:t xml:space="preserve">The biogeographic history of frogs has played out on a very long timescale (&gt;200 million years) and across continents that have moved dramatically relative to one </w:t>
        </w:r>
        <w:r>
          <w:rPr>
            <w:rFonts w:ascii="CMU Serif Roman" w:eastAsia="CMU Serif Roman" w:hAnsi="CMU Serif Roman" w:cs="CMU Serif Roman"/>
            <w:sz w:val="24"/>
            <w:szCs w:val="24"/>
          </w:rPr>
          <w:lastRenderedPageBreak/>
          <w:t xml:space="preserve">another. To capture the complex interplay of plate tectonics and biogeography we incorporated several elements that might make this scenario more realistic. </w:t>
        </w:r>
        <w:r w:rsidR="008A621B">
          <w:rPr>
            <w:rFonts w:ascii="CMU Serif Roman" w:eastAsia="CMU Serif Roman" w:hAnsi="CMU Serif Roman" w:cs="CMU Serif Roman"/>
            <w:sz w:val="24"/>
            <w:szCs w:val="24"/>
          </w:rPr>
          <w:t>We first divided the anuran tree into six equal slices of 30 million years (0—30, 30—60,</w:t>
        </w:r>
        <w:r w:rsidR="00F23983">
          <w:rPr>
            <w:rFonts w:ascii="CMU Serif Roman" w:eastAsia="CMU Serif Roman" w:hAnsi="CMU Serif Roman" w:cs="CMU Serif Roman"/>
            <w:sz w:val="24"/>
            <w:szCs w:val="24"/>
          </w:rPr>
          <w:t xml:space="preserve"> </w:t>
        </w:r>
        <w:r w:rsidR="008A621B">
          <w:rPr>
            <w:rFonts w:ascii="CMU Serif Roman" w:eastAsia="CMU Serif Roman" w:hAnsi="CMU Serif Roman" w:cs="CMU Serif Roman"/>
            <w:sz w:val="24"/>
            <w:szCs w:val="24"/>
          </w:rPr>
          <w:t xml:space="preserve">… 150—180) and one slice of 40 million years (180—220). </w:t>
        </w:r>
        <w:r w:rsidR="00F23983">
          <w:rPr>
            <w:rFonts w:ascii="CMU Serif Roman" w:eastAsia="CMU Serif Roman" w:hAnsi="CMU Serif Roman" w:cs="CMU Serif Roman"/>
            <w:sz w:val="24"/>
            <w:szCs w:val="24"/>
          </w:rPr>
          <w:t>At the upper bound of each time</w:t>
        </w:r>
        <w:r w:rsidR="00E2261D">
          <w:rPr>
            <w:rFonts w:ascii="CMU Serif Roman" w:eastAsia="CMU Serif Roman" w:hAnsi="CMU Serif Roman" w:cs="CMU Serif Roman"/>
            <w:sz w:val="24"/>
            <w:szCs w:val="24"/>
          </w:rPr>
          <w:t xml:space="preserve"> </w:t>
        </w:r>
        <w:r w:rsidR="00F23983">
          <w:rPr>
            <w:rFonts w:ascii="CMU Serif Roman" w:eastAsia="CMU Serif Roman" w:hAnsi="CMU Serif Roman" w:cs="CMU Serif Roman"/>
            <w:sz w:val="24"/>
            <w:szCs w:val="24"/>
          </w:rPr>
          <w:t>slice (30, 60 … 180, 220)</w:t>
        </w:r>
        <w:r w:rsidR="001707E2">
          <w:rPr>
            <w:rFonts w:ascii="CMU Serif Roman" w:eastAsia="CMU Serif Roman" w:hAnsi="CMU Serif Roman" w:cs="CMU Serif Roman"/>
            <w:sz w:val="24"/>
            <w:szCs w:val="24"/>
          </w:rPr>
          <w:t xml:space="preserve"> we then reconstructed continental positions in GPlates following Landis (2017) and extracted </w:t>
        </w:r>
        <w:r w:rsidR="00530A70">
          <w:rPr>
            <w:rFonts w:ascii="CMU Serif Roman" w:eastAsia="CMU Serif Roman" w:hAnsi="CMU Serif Roman" w:cs="CMU Serif Roman"/>
            <w:sz w:val="24"/>
            <w:szCs w:val="24"/>
          </w:rPr>
          <w:t xml:space="preserve">pairwise </w:t>
        </w:r>
        <w:r w:rsidR="001707E2">
          <w:rPr>
            <w:rFonts w:ascii="CMU Serif Roman" w:eastAsia="CMU Serif Roman" w:hAnsi="CMU Serif Roman" w:cs="CMU Serif Roman"/>
            <w:sz w:val="24"/>
            <w:szCs w:val="24"/>
          </w:rPr>
          <w:t xml:space="preserve">distances </w:t>
        </w:r>
        <w:r w:rsidR="00D2257D">
          <w:rPr>
            <w:rFonts w:ascii="CMU Serif Roman" w:eastAsia="CMU Serif Roman" w:hAnsi="CMU Serif Roman" w:cs="CMU Serif Roman"/>
            <w:sz w:val="24"/>
            <w:szCs w:val="24"/>
          </w:rPr>
          <w:t xml:space="preserve">(in km) </w:t>
        </w:r>
        <w:r w:rsidR="001707E2">
          <w:rPr>
            <w:rFonts w:ascii="CMU Serif Roman" w:eastAsia="CMU Serif Roman" w:hAnsi="CMU Serif Roman" w:cs="CMU Serif Roman"/>
            <w:sz w:val="24"/>
            <w:szCs w:val="24"/>
          </w:rPr>
          <w:t>among areas</w:t>
        </w:r>
        <w:r w:rsidR="00530A70">
          <w:rPr>
            <w:rFonts w:ascii="CMU Serif Roman" w:eastAsia="CMU Serif Roman" w:hAnsi="CMU Serif Roman" w:cs="CMU Serif Roman"/>
            <w:sz w:val="24"/>
            <w:szCs w:val="24"/>
          </w:rPr>
          <w:t xml:space="preserve"> from the closest points</w:t>
        </w:r>
        <w:r w:rsidR="00D2257D">
          <w:rPr>
            <w:rFonts w:ascii="CMU Serif Roman" w:eastAsia="CMU Serif Roman" w:hAnsi="CMU Serif Roman" w:cs="CMU Serif Roman"/>
            <w:sz w:val="24"/>
            <w:szCs w:val="24"/>
          </w:rPr>
          <w:t xml:space="preserve"> of two areas</w:t>
        </w:r>
        <w:r w:rsidR="00530A70">
          <w:rPr>
            <w:rFonts w:ascii="CMU Serif Roman" w:eastAsia="CMU Serif Roman" w:hAnsi="CMU Serif Roman" w:cs="CMU Serif Roman"/>
            <w:sz w:val="24"/>
            <w:szCs w:val="24"/>
          </w:rPr>
          <w:t>, using the measuring tool in G</w:t>
        </w:r>
        <w:r w:rsidR="00766E9A">
          <w:rPr>
            <w:rFonts w:ascii="CMU Serif Roman" w:eastAsia="CMU Serif Roman" w:hAnsi="CMU Serif Roman" w:cs="CMU Serif Roman"/>
            <w:sz w:val="24"/>
            <w:szCs w:val="24"/>
          </w:rPr>
          <w:t xml:space="preserve">Plates. </w:t>
        </w:r>
        <w:r w:rsidR="00D2257D">
          <w:rPr>
            <w:rFonts w:ascii="CMU Serif Roman" w:eastAsia="CMU Serif Roman" w:hAnsi="CMU Serif Roman" w:cs="CMU Serif Roman"/>
            <w:sz w:val="24"/>
            <w:szCs w:val="24"/>
          </w:rPr>
          <w:t>Addit</w:t>
        </w:r>
        <w:r w:rsidR="00FF0DD1">
          <w:rPr>
            <w:rFonts w:ascii="CMU Serif Roman" w:eastAsia="CMU Serif Roman" w:hAnsi="CMU Serif Roman" w:cs="CMU Serif Roman"/>
            <w:sz w:val="24"/>
            <w:szCs w:val="24"/>
          </w:rPr>
          <w:t>ionally</w:t>
        </w:r>
        <w:r w:rsidR="00F47045">
          <w:rPr>
            <w:rFonts w:ascii="CMU Serif Roman" w:eastAsia="CMU Serif Roman" w:hAnsi="CMU Serif Roman" w:cs="CMU Serif Roman"/>
            <w:sz w:val="24"/>
            <w:szCs w:val="24"/>
          </w:rPr>
          <w:t>,</w:t>
        </w:r>
        <w:r w:rsidR="00FF0DD1">
          <w:rPr>
            <w:rFonts w:ascii="CMU Serif Roman" w:eastAsia="CMU Serif Roman" w:hAnsi="CMU Serif Roman" w:cs="CMU Serif Roman"/>
            <w:sz w:val="24"/>
            <w:szCs w:val="24"/>
          </w:rPr>
          <w:t xml:space="preserve"> we characterized regions as (a) in contact with one another, (b) separated by ocean, or (c) separated by </w:t>
        </w:r>
        <w:r w:rsidR="00053E16">
          <w:rPr>
            <w:rFonts w:ascii="CMU Serif Roman" w:eastAsia="CMU Serif Roman" w:hAnsi="CMU Serif Roman" w:cs="CMU Serif Roman"/>
            <w:sz w:val="24"/>
            <w:szCs w:val="24"/>
          </w:rPr>
          <w:t xml:space="preserve">another landmass. </w:t>
        </w:r>
        <w:r w:rsidR="00264945">
          <w:rPr>
            <w:rFonts w:ascii="CMU Serif Roman" w:eastAsia="CMU Serif Roman" w:hAnsi="CMU Serif Roman" w:cs="CMU Serif Roman"/>
            <w:sz w:val="24"/>
            <w:szCs w:val="24"/>
          </w:rPr>
          <w:t>We used the area distances through time to construct distance</w:t>
        </w:r>
        <w:r w:rsidR="00EC3B07">
          <w:rPr>
            <w:rFonts w:ascii="CMU Serif Roman" w:eastAsia="CMU Serif Roman" w:hAnsi="CMU Serif Roman" w:cs="CMU Serif Roman"/>
            <w:sz w:val="24"/>
            <w:szCs w:val="24"/>
          </w:rPr>
          <w:t xml:space="preserve"> matrices</w:t>
        </w:r>
        <w:r w:rsidR="00264945">
          <w:rPr>
            <w:rFonts w:ascii="CMU Serif Roman" w:eastAsia="CMU Serif Roman" w:hAnsi="CMU Serif Roman" w:cs="CMU Serif Roman"/>
            <w:sz w:val="24"/>
            <w:szCs w:val="24"/>
          </w:rPr>
          <w:t xml:space="preserve"> following Van Dam &amp; Matzke (2016)</w:t>
        </w:r>
        <w:r w:rsidR="00EC3B07">
          <w:rPr>
            <w:rFonts w:ascii="CMU Serif Roman" w:eastAsia="CMU Serif Roman" w:hAnsi="CMU Serif Roman" w:cs="CMU Serif Roman"/>
            <w:sz w:val="24"/>
            <w:szCs w:val="24"/>
          </w:rPr>
          <w:t xml:space="preserve">, and the area adjacency information to construct dispersal matrices. </w:t>
        </w:r>
      </w:ins>
    </w:p>
    <w:p w14:paraId="1A5D1BF7" w14:textId="42B24DD4" w:rsidR="00AF6CC7" w:rsidRDefault="002462B5" w:rsidP="00E92B70">
      <w:pPr>
        <w:spacing w:line="360" w:lineRule="auto"/>
        <w:ind w:firstLine="720"/>
        <w:rPr>
          <w:ins w:id="268" w:author="Ian Brennan" w:date="2023-04-12T15:36:00Z"/>
          <w:rFonts w:ascii="CMU Serif Roman" w:eastAsia="CMU Serif Roman" w:hAnsi="CMU Serif Roman" w:cs="CMU Serif Roman"/>
          <w:sz w:val="24"/>
          <w:szCs w:val="24"/>
        </w:rPr>
      </w:pPr>
      <w:ins w:id="269" w:author="Ian Brennan" w:date="2023-04-12T15:36:00Z">
        <w:r>
          <w:rPr>
            <w:rFonts w:ascii="CMU Serif Roman" w:eastAsia="CMU Serif Roman" w:hAnsi="CMU Serif Roman" w:cs="CMU Serif Roman"/>
            <w:sz w:val="24"/>
            <w:szCs w:val="24"/>
          </w:rPr>
          <w:t xml:space="preserve">Constructing these time-specific matrices allowed us to compare a set of scenarios that include the traditional DEC model (Dispersal Extinction Cladogenesis), DEC+j which allows jumps in range expansion (range discontinuity), DEC+x which estimates a parameter </w:t>
        </w:r>
        <w:r>
          <w:rPr>
            <w:rFonts w:ascii="CMU Serif Roman" w:eastAsia="CMU Serif Roman" w:hAnsi="CMU Serif Roman" w:cs="CMU Serif Roman"/>
            <w:i/>
            <w:iCs/>
            <w:sz w:val="24"/>
            <w:szCs w:val="24"/>
          </w:rPr>
          <w:t>x</w:t>
        </w:r>
        <w:r>
          <w:rPr>
            <w:rFonts w:ascii="CMU Serif Roman" w:eastAsia="CMU Serif Roman" w:hAnsi="CMU Serif Roman" w:cs="CMU Serif Roman"/>
            <w:sz w:val="24"/>
            <w:szCs w:val="24"/>
          </w:rPr>
          <w:t xml:space="preserve"> corresponding to a correction for dispersal probability as a function of distance between areas (dispersal *</w:t>
        </w:r>
        <w:r w:rsidR="00486367">
          <w:rPr>
            <w:rFonts w:ascii="CMU Serif Roman" w:eastAsia="CMU Serif Roman" w:hAnsi="CMU Serif Roman" w:cs="CMU Serif Roman"/>
            <w:sz w:val="24"/>
            <w:szCs w:val="24"/>
          </w:rPr>
          <w:t xml:space="preserve"> </w:t>
        </w:r>
        <w:r>
          <w:rPr>
            <w:rFonts w:ascii="CMU Serif Roman" w:eastAsia="CMU Serif Roman" w:hAnsi="CMU Serif Roman" w:cs="CMU Serif Roman"/>
            <w:sz w:val="24"/>
            <w:szCs w:val="24"/>
          </w:rPr>
          <w:t>relative_distance^</w:t>
        </w:r>
        <w:r>
          <w:rPr>
            <w:rFonts w:ascii="CMU Serif Roman" w:eastAsia="CMU Serif Roman" w:hAnsi="CMU Serif Roman" w:cs="CMU Serif Roman"/>
            <w:i/>
            <w:iCs/>
            <w:sz w:val="24"/>
            <w:szCs w:val="24"/>
          </w:rPr>
          <w:t>x</w:t>
        </w:r>
        <w:r>
          <w:rPr>
            <w:rFonts w:ascii="CMU Serif Roman" w:eastAsia="CMU Serif Roman" w:hAnsi="CMU Serif Roman" w:cs="CMU Serif Roman"/>
            <w:sz w:val="24"/>
            <w:szCs w:val="24"/>
          </w:rPr>
          <w:t xml:space="preserve">), </w:t>
        </w:r>
        <w:r w:rsidR="00543029">
          <w:rPr>
            <w:rFonts w:ascii="CMU Serif Roman" w:eastAsia="CMU Serif Roman" w:hAnsi="CMU Serif Roman" w:cs="CMU Serif Roman"/>
            <w:sz w:val="24"/>
            <w:szCs w:val="24"/>
          </w:rPr>
          <w:t xml:space="preserve">DEC+j+x which allows jumps and corrects for distance among areas, DEC+x+w which estimates </w:t>
        </w:r>
        <w:r w:rsidR="00543029">
          <w:rPr>
            <w:rFonts w:ascii="CMU Serif Roman" w:eastAsia="CMU Serif Roman" w:hAnsi="CMU Serif Roman" w:cs="CMU Serif Roman"/>
            <w:i/>
            <w:iCs/>
            <w:sz w:val="24"/>
            <w:szCs w:val="24"/>
          </w:rPr>
          <w:t>x</w:t>
        </w:r>
        <w:r w:rsidR="00543029">
          <w:rPr>
            <w:rFonts w:ascii="CMU Serif Roman" w:eastAsia="CMU Serif Roman" w:hAnsi="CMU Serif Roman" w:cs="CMU Serif Roman"/>
            <w:sz w:val="24"/>
            <w:szCs w:val="24"/>
          </w:rPr>
          <w:t xml:space="preserve"> (correcting for distance) in addition to a parameter </w:t>
        </w:r>
        <w:r w:rsidR="00543029">
          <w:rPr>
            <w:rFonts w:ascii="CMU Serif Roman" w:eastAsia="CMU Serif Roman" w:hAnsi="CMU Serif Roman" w:cs="CMU Serif Roman"/>
            <w:i/>
            <w:iCs/>
            <w:sz w:val="24"/>
            <w:szCs w:val="24"/>
          </w:rPr>
          <w:t>w</w:t>
        </w:r>
        <w:r w:rsidR="00543029">
          <w:rPr>
            <w:rFonts w:ascii="CMU Serif Roman" w:eastAsia="CMU Serif Roman" w:hAnsi="CMU Serif Roman" w:cs="CMU Serif Roman"/>
            <w:sz w:val="24"/>
            <w:szCs w:val="24"/>
          </w:rPr>
          <w:t xml:space="preserve"> which can be interpreted as correcting for different levels of area adjacency</w:t>
        </w:r>
        <w:r w:rsidR="001E7C4A">
          <w:rPr>
            <w:rFonts w:ascii="CMU Serif Roman" w:eastAsia="CMU Serif Roman" w:hAnsi="CMU Serif Roman" w:cs="CMU Serif Roman"/>
            <w:sz w:val="24"/>
            <w:szCs w:val="24"/>
          </w:rPr>
          <w:t xml:space="preserve"> (dispersal</w:t>
        </w:r>
        <w:r w:rsidR="00486367">
          <w:rPr>
            <w:rFonts w:ascii="CMU Serif Roman" w:eastAsia="CMU Serif Roman" w:hAnsi="CMU Serif Roman" w:cs="CMU Serif Roman"/>
            <w:sz w:val="24"/>
            <w:szCs w:val="24"/>
          </w:rPr>
          <w:t xml:space="preserve"> </w:t>
        </w:r>
        <w:r w:rsidR="001E7C4A">
          <w:rPr>
            <w:rFonts w:ascii="CMU Serif Roman" w:eastAsia="CMU Serif Roman" w:hAnsi="CMU Serif Roman" w:cs="CMU Serif Roman"/>
            <w:sz w:val="24"/>
            <w:szCs w:val="24"/>
          </w:rPr>
          <w:t>*</w:t>
        </w:r>
        <w:r w:rsidR="00486367">
          <w:rPr>
            <w:rFonts w:ascii="CMU Serif Roman" w:eastAsia="CMU Serif Roman" w:hAnsi="CMU Serif Roman" w:cs="CMU Serif Roman"/>
            <w:sz w:val="24"/>
            <w:szCs w:val="24"/>
          </w:rPr>
          <w:t xml:space="preserve"> </w:t>
        </w:r>
        <w:r w:rsidR="001E7C4A">
          <w:rPr>
            <w:rFonts w:ascii="CMU Serif Roman" w:eastAsia="CMU Serif Roman" w:hAnsi="CMU Serif Roman" w:cs="CMU Serif Roman"/>
            <w:sz w:val="24"/>
            <w:szCs w:val="24"/>
          </w:rPr>
          <w:t>dispersal_multiplier^</w:t>
        </w:r>
        <w:r w:rsidR="001E7C4A">
          <w:rPr>
            <w:rFonts w:ascii="CMU Serif Roman" w:eastAsia="CMU Serif Roman" w:hAnsi="CMU Serif Roman" w:cs="CMU Serif Roman"/>
            <w:i/>
            <w:iCs/>
            <w:sz w:val="24"/>
            <w:szCs w:val="24"/>
          </w:rPr>
          <w:t>w</w:t>
        </w:r>
        <w:r w:rsidR="001E7C4A">
          <w:rPr>
            <w:rFonts w:ascii="CMU Serif Roman" w:eastAsia="CMU Serif Roman" w:hAnsi="CMU Serif Roman" w:cs="CMU Serif Roman"/>
            <w:sz w:val="24"/>
            <w:szCs w:val="24"/>
          </w:rPr>
          <w:t>)</w:t>
        </w:r>
        <w:r w:rsidR="00543029">
          <w:rPr>
            <w:rFonts w:ascii="CMU Serif Roman" w:eastAsia="CMU Serif Roman" w:hAnsi="CMU Serif Roman" w:cs="CMU Serif Roman"/>
            <w:sz w:val="24"/>
            <w:szCs w:val="24"/>
          </w:rPr>
          <w:t>, and finally DEC+j+x+w which can be interpreted as allowing for jumps in range expansion (</w:t>
        </w:r>
        <w:r w:rsidR="00543029">
          <w:rPr>
            <w:rFonts w:ascii="CMU Serif Roman" w:eastAsia="CMU Serif Roman" w:hAnsi="CMU Serif Roman" w:cs="CMU Serif Roman"/>
            <w:i/>
            <w:iCs/>
            <w:sz w:val="24"/>
            <w:szCs w:val="24"/>
          </w:rPr>
          <w:t>j</w:t>
        </w:r>
        <w:r w:rsidR="00543029">
          <w:rPr>
            <w:rFonts w:ascii="CMU Serif Roman" w:eastAsia="CMU Serif Roman" w:hAnsi="CMU Serif Roman" w:cs="CMU Serif Roman"/>
            <w:sz w:val="24"/>
            <w:szCs w:val="24"/>
          </w:rPr>
          <w:t>) while correcting for geographic distance between areas (</w:t>
        </w:r>
        <w:r w:rsidR="00543029">
          <w:rPr>
            <w:rFonts w:ascii="CMU Serif Roman" w:eastAsia="CMU Serif Roman" w:hAnsi="CMU Serif Roman" w:cs="CMU Serif Roman"/>
            <w:i/>
            <w:iCs/>
            <w:sz w:val="24"/>
            <w:szCs w:val="24"/>
          </w:rPr>
          <w:t>x</w:t>
        </w:r>
        <w:r w:rsidR="00543029">
          <w:rPr>
            <w:rFonts w:ascii="CMU Serif Roman" w:eastAsia="CMU Serif Roman" w:hAnsi="CMU Serif Roman" w:cs="CMU Serif Roman"/>
            <w:sz w:val="24"/>
            <w:szCs w:val="24"/>
          </w:rPr>
          <w:t>) and types of adjacency/separation (</w:t>
        </w:r>
        <w:r w:rsidR="00543029">
          <w:rPr>
            <w:rFonts w:ascii="CMU Serif Roman" w:eastAsia="CMU Serif Roman" w:hAnsi="CMU Serif Roman" w:cs="CMU Serif Roman"/>
            <w:i/>
            <w:iCs/>
            <w:sz w:val="24"/>
            <w:szCs w:val="24"/>
          </w:rPr>
          <w:t>w</w:t>
        </w:r>
        <w:r w:rsidR="00543029">
          <w:rPr>
            <w:rFonts w:ascii="CMU Serif Roman" w:eastAsia="CMU Serif Roman" w:hAnsi="CMU Serif Roman" w:cs="CMU Serif Roman"/>
            <w:sz w:val="24"/>
            <w:szCs w:val="24"/>
          </w:rPr>
          <w:t xml:space="preserve">). </w:t>
        </w:r>
        <w:r w:rsidR="001E7C4A">
          <w:rPr>
            <w:rFonts w:ascii="CMU Serif Roman" w:eastAsia="CMU Serif Roman" w:hAnsi="CMU Serif Roman" w:cs="CMU Serif Roman"/>
            <w:sz w:val="24"/>
            <w:szCs w:val="24"/>
          </w:rPr>
          <w:t xml:space="preserve">Ultimately </w:t>
        </w:r>
        <w:r w:rsidR="005C0D17">
          <w:rPr>
            <w:rFonts w:ascii="CMU Serif Roman" w:eastAsia="CMU Serif Roman" w:hAnsi="CMU Serif Roman" w:cs="CMU Serif Roman"/>
            <w:sz w:val="24"/>
            <w:szCs w:val="24"/>
          </w:rPr>
          <w:t>the most complex model (DEC+j+x+w) is an attempt to account for differences in the geographic distance between areas (</w:t>
        </w:r>
        <w:r w:rsidR="005C0D17">
          <w:rPr>
            <w:rFonts w:ascii="CMU Serif Roman" w:eastAsia="CMU Serif Roman" w:hAnsi="CMU Serif Roman" w:cs="CMU Serif Roman"/>
            <w:i/>
            <w:iCs/>
            <w:sz w:val="24"/>
            <w:szCs w:val="24"/>
          </w:rPr>
          <w:t>x</w:t>
        </w:r>
        <w:r w:rsidR="005C0D17">
          <w:rPr>
            <w:rFonts w:ascii="CMU Serif Roman" w:eastAsia="CMU Serif Roman" w:hAnsi="CMU Serif Roman" w:cs="CMU Serif Roman"/>
            <w:sz w:val="24"/>
            <w:szCs w:val="24"/>
          </w:rPr>
          <w:t>) as well as what separates them (</w:t>
        </w:r>
        <w:r w:rsidR="005C0D17">
          <w:rPr>
            <w:rFonts w:ascii="CMU Serif Roman" w:eastAsia="CMU Serif Roman" w:hAnsi="CMU Serif Roman" w:cs="CMU Serif Roman"/>
            <w:i/>
            <w:iCs/>
            <w:sz w:val="24"/>
            <w:szCs w:val="24"/>
          </w:rPr>
          <w:t>w</w:t>
        </w:r>
        <w:r w:rsidR="005C0D17">
          <w:rPr>
            <w:rFonts w:ascii="CMU Serif Roman" w:eastAsia="CMU Serif Roman" w:hAnsi="CMU Serif Roman" w:cs="CMU Serif Roman"/>
            <w:sz w:val="24"/>
            <w:szCs w:val="24"/>
          </w:rPr>
          <w:t>), through time</w:t>
        </w:r>
        <w:r w:rsidR="001660C1">
          <w:rPr>
            <w:rFonts w:ascii="CMU Serif Roman" w:eastAsia="CMU Serif Roman" w:hAnsi="CMU Serif Roman" w:cs="CMU Serif Roman"/>
            <w:sz w:val="24"/>
            <w:szCs w:val="24"/>
          </w:rPr>
          <w:t>, while allowing taxa to make rapid dispersal events (</w:t>
        </w:r>
        <w:r w:rsidR="001660C1">
          <w:rPr>
            <w:rFonts w:ascii="CMU Serif Roman" w:eastAsia="CMU Serif Roman" w:hAnsi="CMU Serif Roman" w:cs="CMU Serif Roman"/>
            <w:i/>
            <w:iCs/>
            <w:sz w:val="24"/>
            <w:szCs w:val="24"/>
          </w:rPr>
          <w:t>j</w:t>
        </w:r>
        <w:r w:rsidR="001660C1">
          <w:rPr>
            <w:rFonts w:ascii="CMU Serif Roman" w:eastAsia="CMU Serif Roman" w:hAnsi="CMU Serif Roman" w:cs="CMU Serif Roman"/>
            <w:sz w:val="24"/>
            <w:szCs w:val="24"/>
          </w:rPr>
          <w:t>)</w:t>
        </w:r>
        <w:r w:rsidR="005C0D17">
          <w:rPr>
            <w:rFonts w:ascii="CMU Serif Roman" w:eastAsia="CMU Serif Roman" w:hAnsi="CMU Serif Roman" w:cs="CMU Serif Roman"/>
            <w:sz w:val="24"/>
            <w:szCs w:val="24"/>
          </w:rPr>
          <w:t xml:space="preserve">. </w:t>
        </w:r>
        <w:r w:rsidR="001660C1">
          <w:rPr>
            <w:rFonts w:ascii="CMU Serif Roman" w:eastAsia="CMU Serif Roman" w:hAnsi="CMU Serif Roman" w:cs="CMU Serif Roman"/>
            <w:sz w:val="24"/>
            <w:szCs w:val="24"/>
          </w:rPr>
          <w:t xml:space="preserve">Estimating </w:t>
        </w:r>
        <w:r w:rsidR="001660C1">
          <w:rPr>
            <w:rFonts w:ascii="CMU Serif Roman" w:eastAsia="CMU Serif Roman" w:hAnsi="CMU Serif Roman" w:cs="CMU Serif Roman"/>
            <w:i/>
            <w:iCs/>
            <w:sz w:val="24"/>
            <w:szCs w:val="24"/>
          </w:rPr>
          <w:t>w</w:t>
        </w:r>
        <w:r w:rsidR="001660C1">
          <w:rPr>
            <w:rFonts w:ascii="CMU Serif Roman" w:eastAsia="CMU Serif Roman" w:hAnsi="CMU Serif Roman" w:cs="CMU Serif Roman"/>
            <w:sz w:val="24"/>
            <w:szCs w:val="24"/>
          </w:rPr>
          <w:t xml:space="preserve"> </w:t>
        </w:r>
        <w:r w:rsidR="0043674E">
          <w:rPr>
            <w:rFonts w:ascii="CMU Serif Roman" w:eastAsia="CMU Serif Roman" w:hAnsi="CMU Serif Roman" w:cs="CMU Serif Roman"/>
            <w:sz w:val="24"/>
            <w:szCs w:val="24"/>
          </w:rPr>
          <w:t xml:space="preserve">unfortunately </w:t>
        </w:r>
        <w:r w:rsidR="001660C1">
          <w:rPr>
            <w:rFonts w:ascii="CMU Serif Roman" w:eastAsia="CMU Serif Roman" w:hAnsi="CMU Serif Roman" w:cs="CMU Serif Roman"/>
            <w:sz w:val="24"/>
            <w:szCs w:val="24"/>
          </w:rPr>
          <w:t xml:space="preserve">necessitates </w:t>
        </w:r>
        <w:r w:rsidR="0043674E">
          <w:rPr>
            <w:rFonts w:ascii="CMU Serif Roman" w:eastAsia="CMU Serif Roman" w:hAnsi="CMU Serif Roman" w:cs="CMU Serif Roman"/>
            <w:sz w:val="24"/>
            <w:szCs w:val="24"/>
          </w:rPr>
          <w:t xml:space="preserve">the manual input of dispersal multipliers which scale dispersal probability, however these are ultimately corrected by </w:t>
        </w:r>
        <w:r w:rsidR="0043674E">
          <w:rPr>
            <w:rFonts w:ascii="CMU Serif Roman" w:eastAsia="CMU Serif Roman" w:hAnsi="CMU Serif Roman" w:cs="CMU Serif Roman"/>
            <w:sz w:val="24"/>
            <w:szCs w:val="24"/>
          </w:rPr>
          <w:lastRenderedPageBreak/>
          <w:t xml:space="preserve">estimating their relationship </w:t>
        </w:r>
        <w:r w:rsidR="00BA1445">
          <w:rPr>
            <w:rFonts w:ascii="CMU Serif Roman" w:eastAsia="CMU Serif Roman" w:hAnsi="CMU Serif Roman" w:cs="CMU Serif Roman"/>
            <w:sz w:val="24"/>
            <w:szCs w:val="24"/>
          </w:rPr>
          <w:t>via</w:t>
        </w:r>
        <w:r w:rsidR="0043674E">
          <w:rPr>
            <w:rFonts w:ascii="CMU Serif Roman" w:eastAsia="CMU Serif Roman" w:hAnsi="CMU Serif Roman" w:cs="CMU Serif Roman"/>
            <w:sz w:val="24"/>
            <w:szCs w:val="24"/>
          </w:rPr>
          <w:t xml:space="preserve"> </w:t>
        </w:r>
        <w:r w:rsidR="0043674E">
          <w:rPr>
            <w:rFonts w:ascii="CMU Serif Roman" w:eastAsia="CMU Serif Roman" w:hAnsi="CMU Serif Roman" w:cs="CMU Serif Roman"/>
            <w:i/>
            <w:iCs/>
            <w:sz w:val="24"/>
            <w:szCs w:val="24"/>
          </w:rPr>
          <w:t>w</w:t>
        </w:r>
        <w:r w:rsidR="0043674E">
          <w:rPr>
            <w:rFonts w:ascii="CMU Serif Roman" w:eastAsia="CMU Serif Roman" w:hAnsi="CMU Serif Roman" w:cs="CMU Serif Roman"/>
            <w:sz w:val="24"/>
            <w:szCs w:val="24"/>
          </w:rPr>
          <w:t xml:space="preserve">. We established conservative manual dispersal multipliers for adjacent areas (1), areas split by another contiguous landmass (0.5), and areas split by ocean (0.25). </w:t>
        </w:r>
        <w:r w:rsidR="00171C7B">
          <w:rPr>
            <w:rFonts w:ascii="CMU Serif Roman" w:eastAsia="CMU Serif Roman" w:hAnsi="CMU Serif Roman" w:cs="CMU Serif Roman"/>
            <w:sz w:val="24"/>
            <w:szCs w:val="24"/>
          </w:rPr>
          <w:t xml:space="preserve">Finally, </w:t>
        </w:r>
        <w:r w:rsidR="002E50C0">
          <w:rPr>
            <w:rFonts w:ascii="CMU Serif Roman" w:eastAsia="CMU Serif Roman" w:hAnsi="CMU Serif Roman" w:cs="CMU Serif Roman"/>
            <w:sz w:val="24"/>
            <w:szCs w:val="24"/>
          </w:rPr>
          <w:t xml:space="preserve">we fit all six models to both the H1 and H2 datasets. We compared models by calculating AIC values, delta AIC against the best fit, and AIC weights as the relative contribution to the pool of models. </w:t>
        </w:r>
      </w:ins>
    </w:p>
    <w:p w14:paraId="1DF77750" w14:textId="77777777" w:rsidR="00AF6CC7" w:rsidRDefault="00AF6CC7">
      <w:pPr>
        <w:rPr>
          <w:ins w:id="270" w:author="Ian Brennan" w:date="2023-04-12T15:36:00Z"/>
          <w:rFonts w:ascii="CMU Serif Roman" w:eastAsia="CMU Serif Roman" w:hAnsi="CMU Serif Roman" w:cs="CMU Serif Roman"/>
          <w:sz w:val="24"/>
          <w:szCs w:val="24"/>
        </w:rPr>
      </w:pPr>
      <w:ins w:id="271" w:author="Ian Brennan" w:date="2023-04-12T15:36:00Z">
        <w:r>
          <w:rPr>
            <w:rFonts w:ascii="CMU Serif Roman" w:eastAsia="CMU Serif Roman" w:hAnsi="CMU Serif Roman" w:cs="CMU Serif Roman"/>
            <w:sz w:val="24"/>
            <w:szCs w:val="24"/>
          </w:rPr>
          <w:br w:type="page"/>
        </w:r>
      </w:ins>
    </w:p>
    <w:p w14:paraId="1BE526E3" w14:textId="2B64803B" w:rsidR="006211A3" w:rsidRDefault="00000000" w:rsidP="002D7687">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Table S1. Taxon sampling for this project. </w:t>
      </w:r>
    </w:p>
    <w:tbl>
      <w:tblPr>
        <w:tblStyle w:val="a"/>
        <w:tblW w:w="9441" w:type="dxa"/>
        <w:tblLayout w:type="fixed"/>
        <w:tblLook w:val="0400" w:firstRow="0" w:lastRow="0" w:firstColumn="0" w:lastColumn="0" w:noHBand="0" w:noVBand="1"/>
        <w:tblPrChange w:id="272" w:author="Ian Brennan" w:date="2023-04-12T15:36:00Z">
          <w:tblPr>
            <w:tblW w:w="9441" w:type="dxa"/>
            <w:tblLayout w:type="fixed"/>
            <w:tblCellMar>
              <w:top w:w="15" w:type="dxa"/>
              <w:left w:w="15" w:type="dxa"/>
              <w:bottom w:w="15" w:type="dxa"/>
              <w:right w:w="15" w:type="dxa"/>
            </w:tblCellMar>
            <w:tblLook w:val="0400" w:firstRow="0" w:lastRow="0" w:firstColumn="0" w:lastColumn="0" w:noHBand="0" w:noVBand="1"/>
          </w:tblPr>
        </w:tblPrChange>
      </w:tblPr>
      <w:tblGrid>
        <w:gridCol w:w="1275"/>
        <w:gridCol w:w="1560"/>
        <w:gridCol w:w="1605"/>
        <w:gridCol w:w="1425"/>
        <w:gridCol w:w="2220"/>
        <w:gridCol w:w="1356"/>
        <w:tblGridChange w:id="273">
          <w:tblGrid>
            <w:gridCol w:w="1275"/>
            <w:gridCol w:w="1560"/>
            <w:gridCol w:w="1605"/>
            <w:gridCol w:w="1425"/>
            <w:gridCol w:w="2220"/>
            <w:gridCol w:w="1356"/>
          </w:tblGrid>
        </w:tblGridChange>
      </w:tblGrid>
      <w:tr w:rsidR="006211A3" w14:paraId="040FEFE0" w14:textId="77777777" w:rsidTr="009B6D1C">
        <w:trPr>
          <w:trHeight w:hRule="exact" w:val="227"/>
          <w:trPrChange w:id="274" w:author="Ian Brennan" w:date="2023-04-12T15:36:00Z">
            <w:trPr>
              <w:trHeight w:hRule="exact" w:val="227"/>
            </w:trPr>
          </w:trPrChange>
        </w:trPr>
        <w:tc>
          <w:tcPr>
            <w:tcW w:w="1275" w:type="dxa"/>
            <w:tcBorders>
              <w:bottom w:val="single" w:sz="4" w:space="0" w:color="000000"/>
            </w:tcBorders>
            <w:tcMar>
              <w:top w:w="40" w:type="dxa"/>
              <w:left w:w="40" w:type="dxa"/>
              <w:bottom w:w="40" w:type="dxa"/>
              <w:right w:w="40" w:type="dxa"/>
            </w:tcMar>
            <w:vAlign w:val="bottom"/>
            <w:tcPrChange w:id="275" w:author="Ian Brennan" w:date="2023-04-12T15:36:00Z">
              <w:tcPr>
                <w:tcW w:w="1275" w:type="dxa"/>
                <w:tcBorders>
                  <w:bottom w:val="single" w:sz="4" w:space="0" w:color="000000"/>
                </w:tcBorders>
                <w:tcMar>
                  <w:top w:w="40" w:type="dxa"/>
                  <w:left w:w="40" w:type="dxa"/>
                  <w:bottom w:w="40" w:type="dxa"/>
                  <w:right w:w="40" w:type="dxa"/>
                </w:tcMar>
                <w:vAlign w:val="bottom"/>
              </w:tcPr>
            </w:tcPrChange>
          </w:tcPr>
          <w:p w14:paraId="411197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Geography</w:t>
            </w:r>
          </w:p>
        </w:tc>
        <w:tc>
          <w:tcPr>
            <w:tcW w:w="1560" w:type="dxa"/>
            <w:tcBorders>
              <w:bottom w:val="single" w:sz="4" w:space="0" w:color="000000"/>
            </w:tcBorders>
            <w:tcMar>
              <w:top w:w="40" w:type="dxa"/>
              <w:left w:w="40" w:type="dxa"/>
              <w:bottom w:w="40" w:type="dxa"/>
              <w:right w:w="40" w:type="dxa"/>
            </w:tcMar>
            <w:vAlign w:val="bottom"/>
            <w:tcPrChange w:id="276" w:author="Ian Brennan" w:date="2023-04-12T15:36:00Z">
              <w:tcPr>
                <w:tcW w:w="1560" w:type="dxa"/>
                <w:tcBorders>
                  <w:bottom w:val="single" w:sz="4" w:space="0" w:color="000000"/>
                </w:tcBorders>
                <w:tcMar>
                  <w:top w:w="40" w:type="dxa"/>
                  <w:left w:w="40" w:type="dxa"/>
                  <w:bottom w:w="40" w:type="dxa"/>
                  <w:right w:w="40" w:type="dxa"/>
                </w:tcMar>
                <w:vAlign w:val="bottom"/>
              </w:tcPr>
            </w:tcPrChange>
          </w:tcPr>
          <w:p w14:paraId="5ADBA2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Superfamily/Clade</w:t>
            </w:r>
          </w:p>
        </w:tc>
        <w:tc>
          <w:tcPr>
            <w:tcW w:w="1605" w:type="dxa"/>
            <w:tcBorders>
              <w:bottom w:val="single" w:sz="4" w:space="0" w:color="000000"/>
            </w:tcBorders>
            <w:tcMar>
              <w:top w:w="40" w:type="dxa"/>
              <w:left w:w="40" w:type="dxa"/>
              <w:bottom w:w="40" w:type="dxa"/>
              <w:right w:w="40" w:type="dxa"/>
            </w:tcMar>
            <w:vAlign w:val="bottom"/>
            <w:tcPrChange w:id="277" w:author="Ian Brennan" w:date="2023-04-12T15:36:00Z">
              <w:tcPr>
                <w:tcW w:w="1605" w:type="dxa"/>
                <w:tcBorders>
                  <w:bottom w:val="single" w:sz="4" w:space="0" w:color="000000"/>
                </w:tcBorders>
                <w:tcMar>
                  <w:top w:w="40" w:type="dxa"/>
                  <w:left w:w="40" w:type="dxa"/>
                  <w:bottom w:w="40" w:type="dxa"/>
                  <w:right w:w="40" w:type="dxa"/>
                </w:tcMar>
                <w:vAlign w:val="bottom"/>
              </w:tcPr>
            </w:tcPrChange>
          </w:tcPr>
          <w:p w14:paraId="36FEF3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Family</w:t>
            </w:r>
          </w:p>
        </w:tc>
        <w:tc>
          <w:tcPr>
            <w:tcW w:w="1425" w:type="dxa"/>
            <w:tcBorders>
              <w:bottom w:val="single" w:sz="4" w:space="0" w:color="000000"/>
            </w:tcBorders>
            <w:tcMar>
              <w:top w:w="40" w:type="dxa"/>
              <w:left w:w="40" w:type="dxa"/>
              <w:bottom w:w="40" w:type="dxa"/>
              <w:right w:w="40" w:type="dxa"/>
            </w:tcMar>
            <w:vAlign w:val="bottom"/>
            <w:tcPrChange w:id="278" w:author="Ian Brennan" w:date="2023-04-12T15:36:00Z">
              <w:tcPr>
                <w:tcW w:w="1425" w:type="dxa"/>
                <w:tcBorders>
                  <w:bottom w:val="single" w:sz="4" w:space="0" w:color="000000"/>
                </w:tcBorders>
                <w:tcMar>
                  <w:top w:w="40" w:type="dxa"/>
                  <w:left w:w="40" w:type="dxa"/>
                  <w:bottom w:w="40" w:type="dxa"/>
                  <w:right w:w="40" w:type="dxa"/>
                </w:tcMar>
                <w:vAlign w:val="bottom"/>
              </w:tcPr>
            </w:tcPrChange>
          </w:tcPr>
          <w:p w14:paraId="6DC38F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Subfamily</w:t>
            </w:r>
          </w:p>
        </w:tc>
        <w:tc>
          <w:tcPr>
            <w:tcW w:w="2220" w:type="dxa"/>
            <w:tcBorders>
              <w:bottom w:val="single" w:sz="4" w:space="0" w:color="000000"/>
            </w:tcBorders>
            <w:tcMar>
              <w:top w:w="40" w:type="dxa"/>
              <w:left w:w="40" w:type="dxa"/>
              <w:bottom w:w="40" w:type="dxa"/>
              <w:right w:w="40" w:type="dxa"/>
            </w:tcMar>
            <w:vAlign w:val="bottom"/>
            <w:tcPrChange w:id="279" w:author="Ian Brennan" w:date="2023-04-12T15:36:00Z">
              <w:tcPr>
                <w:tcW w:w="2220" w:type="dxa"/>
                <w:tcBorders>
                  <w:bottom w:val="single" w:sz="4" w:space="0" w:color="000000"/>
                </w:tcBorders>
                <w:tcMar>
                  <w:top w:w="40" w:type="dxa"/>
                  <w:left w:w="40" w:type="dxa"/>
                  <w:bottom w:w="40" w:type="dxa"/>
                  <w:right w:w="40" w:type="dxa"/>
                </w:tcMar>
                <w:vAlign w:val="bottom"/>
              </w:tcPr>
            </w:tcPrChange>
          </w:tcPr>
          <w:p w14:paraId="02666F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Genus species</w:t>
            </w:r>
          </w:p>
        </w:tc>
        <w:tc>
          <w:tcPr>
            <w:tcW w:w="1356" w:type="dxa"/>
            <w:tcBorders>
              <w:bottom w:val="single" w:sz="4" w:space="0" w:color="000000"/>
            </w:tcBorders>
            <w:tcMar>
              <w:top w:w="40" w:type="dxa"/>
              <w:left w:w="40" w:type="dxa"/>
              <w:bottom w:w="40" w:type="dxa"/>
              <w:right w:w="40" w:type="dxa"/>
            </w:tcMar>
            <w:vAlign w:val="bottom"/>
            <w:tcPrChange w:id="280" w:author="Ian Brennan" w:date="2023-04-12T15:36:00Z">
              <w:tcPr>
                <w:tcW w:w="1356" w:type="dxa"/>
                <w:tcBorders>
                  <w:bottom w:val="single" w:sz="4" w:space="0" w:color="000000"/>
                </w:tcBorders>
                <w:tcMar>
                  <w:top w:w="40" w:type="dxa"/>
                  <w:left w:w="40" w:type="dxa"/>
                  <w:bottom w:w="40" w:type="dxa"/>
                  <w:right w:w="40" w:type="dxa"/>
                </w:tcMar>
                <w:vAlign w:val="bottom"/>
              </w:tcPr>
            </w:tcPrChange>
          </w:tcPr>
          <w:p w14:paraId="2ED387D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Registration</w:t>
            </w:r>
          </w:p>
        </w:tc>
      </w:tr>
      <w:tr w:rsidR="006211A3" w14:paraId="728AD05C" w14:textId="77777777" w:rsidTr="009B6D1C">
        <w:trPr>
          <w:trHeight w:hRule="exact" w:val="227"/>
          <w:trPrChange w:id="281" w:author="Ian Brennan" w:date="2023-04-12T15:36:00Z">
            <w:trPr>
              <w:trHeight w:hRule="exact" w:val="227"/>
            </w:trPr>
          </w:trPrChange>
        </w:trPr>
        <w:tc>
          <w:tcPr>
            <w:tcW w:w="1275" w:type="dxa"/>
            <w:tcBorders>
              <w:top w:val="single" w:sz="4" w:space="0" w:color="000000"/>
            </w:tcBorders>
            <w:tcMar>
              <w:top w:w="40" w:type="dxa"/>
              <w:left w:w="40" w:type="dxa"/>
              <w:bottom w:w="40" w:type="dxa"/>
              <w:right w:w="40" w:type="dxa"/>
            </w:tcMar>
            <w:vAlign w:val="bottom"/>
            <w:tcPrChange w:id="282" w:author="Ian Brennan" w:date="2023-04-12T15:36:00Z">
              <w:tcPr>
                <w:tcW w:w="1275" w:type="dxa"/>
                <w:tcBorders>
                  <w:top w:val="single" w:sz="4" w:space="0" w:color="000000"/>
                </w:tcBorders>
                <w:tcMar>
                  <w:top w:w="40" w:type="dxa"/>
                  <w:left w:w="40" w:type="dxa"/>
                  <w:bottom w:w="40" w:type="dxa"/>
                  <w:right w:w="40" w:type="dxa"/>
                </w:tcMar>
                <w:vAlign w:val="bottom"/>
              </w:tcPr>
            </w:tcPrChange>
          </w:tcPr>
          <w:p w14:paraId="72720C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Borders>
              <w:top w:val="single" w:sz="4" w:space="0" w:color="000000"/>
            </w:tcBorders>
            <w:tcMar>
              <w:top w:w="40" w:type="dxa"/>
              <w:left w:w="40" w:type="dxa"/>
              <w:bottom w:w="40" w:type="dxa"/>
              <w:right w:w="40" w:type="dxa"/>
            </w:tcMar>
            <w:vAlign w:val="bottom"/>
            <w:tcPrChange w:id="283" w:author="Ian Brennan" w:date="2023-04-12T15:36:00Z">
              <w:tcPr>
                <w:tcW w:w="1560" w:type="dxa"/>
                <w:tcBorders>
                  <w:top w:val="single" w:sz="4" w:space="0" w:color="000000"/>
                </w:tcBorders>
                <w:tcMar>
                  <w:top w:w="40" w:type="dxa"/>
                  <w:left w:w="40" w:type="dxa"/>
                  <w:bottom w:w="40" w:type="dxa"/>
                  <w:right w:w="40" w:type="dxa"/>
                </w:tcMar>
                <w:vAlign w:val="bottom"/>
              </w:tcPr>
            </w:tcPrChange>
          </w:tcPr>
          <w:p w14:paraId="1C57CB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Pipoidea</w:t>
            </w:r>
          </w:p>
        </w:tc>
        <w:tc>
          <w:tcPr>
            <w:tcW w:w="1605" w:type="dxa"/>
            <w:tcBorders>
              <w:top w:val="single" w:sz="4" w:space="0" w:color="000000"/>
            </w:tcBorders>
            <w:tcMar>
              <w:top w:w="40" w:type="dxa"/>
              <w:left w:w="40" w:type="dxa"/>
              <w:bottom w:w="40" w:type="dxa"/>
              <w:right w:w="40" w:type="dxa"/>
            </w:tcMar>
            <w:vAlign w:val="bottom"/>
            <w:tcPrChange w:id="284" w:author="Ian Brennan" w:date="2023-04-12T15:36:00Z">
              <w:tcPr>
                <w:tcW w:w="1605" w:type="dxa"/>
                <w:tcBorders>
                  <w:top w:val="single" w:sz="4" w:space="0" w:color="000000"/>
                </w:tcBorders>
                <w:tcMar>
                  <w:top w:w="40" w:type="dxa"/>
                  <w:left w:w="40" w:type="dxa"/>
                  <w:bottom w:w="40" w:type="dxa"/>
                  <w:right w:w="40" w:type="dxa"/>
                </w:tcMar>
                <w:vAlign w:val="bottom"/>
              </w:tcPr>
            </w:tcPrChange>
          </w:tcPr>
          <w:p w14:paraId="6F22C39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Pipidae</w:t>
            </w:r>
          </w:p>
        </w:tc>
        <w:tc>
          <w:tcPr>
            <w:tcW w:w="1425" w:type="dxa"/>
            <w:tcBorders>
              <w:top w:val="single" w:sz="4" w:space="0" w:color="000000"/>
            </w:tcBorders>
            <w:shd w:val="clear" w:color="auto" w:fill="FFFFFF"/>
            <w:tcMar>
              <w:top w:w="40" w:type="dxa"/>
              <w:left w:w="40" w:type="dxa"/>
              <w:bottom w:w="40" w:type="dxa"/>
              <w:right w:w="40" w:type="dxa"/>
            </w:tcMar>
            <w:vAlign w:val="bottom"/>
            <w:tcPrChange w:id="285" w:author="Ian Brennan" w:date="2023-04-12T15:36:00Z">
              <w:tcPr>
                <w:tcW w:w="1425" w:type="dxa"/>
                <w:tcBorders>
                  <w:top w:val="single" w:sz="4" w:space="0" w:color="000000"/>
                </w:tcBorders>
                <w:shd w:val="clear" w:color="auto" w:fill="FFFFFF"/>
                <w:tcMar>
                  <w:top w:w="40" w:type="dxa"/>
                  <w:left w:w="40" w:type="dxa"/>
                  <w:bottom w:w="40" w:type="dxa"/>
                  <w:right w:w="40" w:type="dxa"/>
                </w:tcMar>
                <w:vAlign w:val="bottom"/>
              </w:tcPr>
            </w:tcPrChange>
          </w:tcPr>
          <w:p w14:paraId="23B7941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Borders>
              <w:top w:val="single" w:sz="4" w:space="0" w:color="000000"/>
            </w:tcBorders>
            <w:tcMar>
              <w:top w:w="40" w:type="dxa"/>
              <w:left w:w="40" w:type="dxa"/>
              <w:bottom w:w="40" w:type="dxa"/>
              <w:right w:w="40" w:type="dxa"/>
            </w:tcMar>
            <w:vAlign w:val="bottom"/>
            <w:tcPrChange w:id="286" w:author="Ian Brennan" w:date="2023-04-12T15:36:00Z">
              <w:tcPr>
                <w:tcW w:w="2220" w:type="dxa"/>
                <w:tcBorders>
                  <w:top w:val="single" w:sz="4" w:space="0" w:color="000000"/>
                </w:tcBorders>
                <w:tcMar>
                  <w:top w:w="40" w:type="dxa"/>
                  <w:left w:w="40" w:type="dxa"/>
                  <w:bottom w:w="40" w:type="dxa"/>
                  <w:right w:w="40" w:type="dxa"/>
                </w:tcMar>
                <w:vAlign w:val="bottom"/>
              </w:tcPr>
            </w:tcPrChange>
          </w:tcPr>
          <w:p w14:paraId="54B9DEF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Xenopus tropicalis</w:t>
            </w:r>
          </w:p>
        </w:tc>
        <w:tc>
          <w:tcPr>
            <w:tcW w:w="1356" w:type="dxa"/>
            <w:tcBorders>
              <w:top w:val="single" w:sz="4" w:space="0" w:color="000000"/>
            </w:tcBorders>
            <w:tcMar>
              <w:top w:w="40" w:type="dxa"/>
              <w:left w:w="40" w:type="dxa"/>
              <w:bottom w:w="40" w:type="dxa"/>
              <w:right w:w="40" w:type="dxa"/>
            </w:tcMar>
            <w:vAlign w:val="bottom"/>
            <w:tcPrChange w:id="287" w:author="Ian Brennan" w:date="2023-04-12T15:36:00Z">
              <w:tcPr>
                <w:tcW w:w="1356" w:type="dxa"/>
                <w:tcBorders>
                  <w:top w:val="single" w:sz="4" w:space="0" w:color="000000"/>
                </w:tcBorders>
                <w:tcMar>
                  <w:top w:w="40" w:type="dxa"/>
                  <w:left w:w="40" w:type="dxa"/>
                  <w:bottom w:w="40" w:type="dxa"/>
                  <w:right w:w="40" w:type="dxa"/>
                </w:tcMar>
                <w:vAlign w:val="bottom"/>
              </w:tcPr>
            </w:tcPrChange>
          </w:tcPr>
          <w:p w14:paraId="79ACB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NCBI Genome</w:t>
            </w:r>
          </w:p>
        </w:tc>
      </w:tr>
      <w:tr w:rsidR="00F23135" w14:paraId="44F43006" w14:textId="77777777" w:rsidTr="009B6D1C">
        <w:trPr>
          <w:trHeight w:hRule="exact" w:val="227"/>
        </w:trPr>
        <w:tc>
          <w:tcPr>
            <w:tcW w:w="1275" w:type="dxa"/>
            <w:tcMar>
              <w:top w:w="40" w:type="dxa"/>
              <w:left w:w="40" w:type="dxa"/>
              <w:bottom w:w="40" w:type="dxa"/>
              <w:right w:w="40" w:type="dxa"/>
            </w:tcMar>
            <w:vAlign w:val="bottom"/>
          </w:tcPr>
          <w:p w14:paraId="52684C4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4377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Pipoidea</w:t>
            </w:r>
          </w:p>
        </w:tc>
        <w:tc>
          <w:tcPr>
            <w:tcW w:w="1605" w:type="dxa"/>
            <w:tcMar>
              <w:top w:w="40" w:type="dxa"/>
              <w:left w:w="40" w:type="dxa"/>
              <w:bottom w:w="40" w:type="dxa"/>
              <w:right w:w="40" w:type="dxa"/>
            </w:tcMar>
            <w:vAlign w:val="bottom"/>
          </w:tcPr>
          <w:p w14:paraId="655B4AD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Pipidae</w:t>
            </w:r>
          </w:p>
        </w:tc>
        <w:tc>
          <w:tcPr>
            <w:tcW w:w="1425" w:type="dxa"/>
            <w:shd w:val="clear" w:color="auto" w:fill="FFFFFF"/>
            <w:tcMar>
              <w:top w:w="40" w:type="dxa"/>
              <w:left w:w="40" w:type="dxa"/>
              <w:bottom w:w="40" w:type="dxa"/>
              <w:right w:w="40" w:type="dxa"/>
            </w:tcMar>
            <w:vAlign w:val="bottom"/>
          </w:tcPr>
          <w:p w14:paraId="7A52A18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0B6AD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Pipidae Pipa pipa</w:t>
            </w:r>
          </w:p>
        </w:tc>
        <w:tc>
          <w:tcPr>
            <w:tcW w:w="1356" w:type="dxa"/>
            <w:shd w:val="clear" w:color="auto" w:fill="FFFFFF"/>
            <w:tcMar>
              <w:top w:w="40" w:type="dxa"/>
              <w:left w:w="40" w:type="dxa"/>
              <w:bottom w:w="40" w:type="dxa"/>
              <w:right w:w="40" w:type="dxa"/>
            </w:tcMar>
            <w:vAlign w:val="bottom"/>
          </w:tcPr>
          <w:p w14:paraId="040EC04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247511</w:t>
            </w:r>
          </w:p>
        </w:tc>
      </w:tr>
      <w:tr w:rsidR="00F23135" w14:paraId="5BFF67EF" w14:textId="77777777" w:rsidTr="009B6D1C">
        <w:trPr>
          <w:trHeight w:hRule="exact" w:val="227"/>
        </w:trPr>
        <w:tc>
          <w:tcPr>
            <w:tcW w:w="1275" w:type="dxa"/>
            <w:tcMar>
              <w:top w:w="40" w:type="dxa"/>
              <w:left w:w="40" w:type="dxa"/>
              <w:bottom w:w="40" w:type="dxa"/>
              <w:right w:w="40" w:type="dxa"/>
            </w:tcMar>
            <w:vAlign w:val="bottom"/>
          </w:tcPr>
          <w:p w14:paraId="66E33F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6FAA75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Pipoidea</w:t>
            </w:r>
          </w:p>
        </w:tc>
        <w:tc>
          <w:tcPr>
            <w:tcW w:w="1605" w:type="dxa"/>
            <w:shd w:val="clear" w:color="auto" w:fill="FFFFFF"/>
            <w:tcMar>
              <w:top w:w="40" w:type="dxa"/>
              <w:left w:w="40" w:type="dxa"/>
              <w:bottom w:w="40" w:type="dxa"/>
              <w:right w:w="40" w:type="dxa"/>
            </w:tcMar>
            <w:vAlign w:val="bottom"/>
          </w:tcPr>
          <w:p w14:paraId="48F37FB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Rhinophrynidae</w:t>
            </w:r>
          </w:p>
        </w:tc>
        <w:tc>
          <w:tcPr>
            <w:tcW w:w="1425" w:type="dxa"/>
            <w:shd w:val="clear" w:color="auto" w:fill="FFFFFF"/>
            <w:tcMar>
              <w:top w:w="40" w:type="dxa"/>
              <w:left w:w="40" w:type="dxa"/>
              <w:bottom w:w="40" w:type="dxa"/>
              <w:right w:w="40" w:type="dxa"/>
            </w:tcMar>
            <w:vAlign w:val="bottom"/>
          </w:tcPr>
          <w:p w14:paraId="40775CA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E2A765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Rhinophrynus dorsalis</w:t>
            </w:r>
          </w:p>
        </w:tc>
        <w:tc>
          <w:tcPr>
            <w:tcW w:w="1356" w:type="dxa"/>
            <w:shd w:val="clear" w:color="auto" w:fill="FFFFFF"/>
            <w:tcMar>
              <w:top w:w="40" w:type="dxa"/>
              <w:left w:w="40" w:type="dxa"/>
              <w:bottom w:w="40" w:type="dxa"/>
              <w:right w:w="40" w:type="dxa"/>
            </w:tcMar>
            <w:vAlign w:val="bottom"/>
          </w:tcPr>
          <w:p w14:paraId="7E09E0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164756</w:t>
            </w:r>
          </w:p>
        </w:tc>
      </w:tr>
      <w:tr w:rsidR="00F23135" w14:paraId="74B70052" w14:textId="77777777" w:rsidTr="009B6D1C">
        <w:trPr>
          <w:trHeight w:hRule="exact" w:val="227"/>
        </w:trPr>
        <w:tc>
          <w:tcPr>
            <w:tcW w:w="1275" w:type="dxa"/>
            <w:tcMar>
              <w:top w:w="40" w:type="dxa"/>
              <w:left w:w="40" w:type="dxa"/>
              <w:bottom w:w="40" w:type="dxa"/>
              <w:right w:w="40" w:type="dxa"/>
            </w:tcMar>
            <w:vAlign w:val="bottom"/>
          </w:tcPr>
          <w:p w14:paraId="70431B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97D629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Leiopelmatoidea</w:t>
            </w:r>
          </w:p>
        </w:tc>
        <w:tc>
          <w:tcPr>
            <w:tcW w:w="1605" w:type="dxa"/>
            <w:shd w:val="clear" w:color="auto" w:fill="FFFFFF"/>
            <w:tcMar>
              <w:top w:w="40" w:type="dxa"/>
              <w:left w:w="40" w:type="dxa"/>
              <w:bottom w:w="40" w:type="dxa"/>
              <w:right w:w="40" w:type="dxa"/>
            </w:tcMar>
            <w:vAlign w:val="bottom"/>
          </w:tcPr>
          <w:p w14:paraId="3A3C813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Ascaphidae</w:t>
            </w:r>
          </w:p>
        </w:tc>
        <w:tc>
          <w:tcPr>
            <w:tcW w:w="1425" w:type="dxa"/>
            <w:shd w:val="clear" w:color="auto" w:fill="FFFFFF"/>
            <w:tcMar>
              <w:top w:w="40" w:type="dxa"/>
              <w:left w:w="40" w:type="dxa"/>
              <w:bottom w:w="40" w:type="dxa"/>
              <w:right w:w="40" w:type="dxa"/>
            </w:tcMar>
            <w:vAlign w:val="bottom"/>
          </w:tcPr>
          <w:p w14:paraId="3E35071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35D285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Ascaphus montanus</w:t>
            </w:r>
          </w:p>
        </w:tc>
        <w:tc>
          <w:tcPr>
            <w:tcW w:w="1356" w:type="dxa"/>
            <w:shd w:val="clear" w:color="auto" w:fill="FFFFFF"/>
            <w:tcMar>
              <w:top w:w="40" w:type="dxa"/>
              <w:left w:w="40" w:type="dxa"/>
              <w:bottom w:w="40" w:type="dxa"/>
              <w:right w:w="40" w:type="dxa"/>
            </w:tcMar>
            <w:vAlign w:val="bottom"/>
          </w:tcPr>
          <w:p w14:paraId="77E05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REF AscMon</w:t>
            </w:r>
          </w:p>
        </w:tc>
      </w:tr>
      <w:tr w:rsidR="00F23135" w14:paraId="7D7D7DF2" w14:textId="77777777" w:rsidTr="009B6D1C">
        <w:trPr>
          <w:trHeight w:hRule="exact" w:val="227"/>
        </w:trPr>
        <w:tc>
          <w:tcPr>
            <w:tcW w:w="1275" w:type="dxa"/>
            <w:tcMar>
              <w:top w:w="40" w:type="dxa"/>
              <w:left w:w="40" w:type="dxa"/>
              <w:bottom w:w="40" w:type="dxa"/>
              <w:right w:w="40" w:type="dxa"/>
            </w:tcMar>
            <w:vAlign w:val="bottom"/>
          </w:tcPr>
          <w:p w14:paraId="2B94466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725D6D3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Discoglossoidea</w:t>
            </w:r>
          </w:p>
        </w:tc>
        <w:tc>
          <w:tcPr>
            <w:tcW w:w="1605" w:type="dxa"/>
            <w:shd w:val="clear" w:color="auto" w:fill="FFFFFF"/>
            <w:tcMar>
              <w:top w:w="40" w:type="dxa"/>
              <w:left w:w="40" w:type="dxa"/>
              <w:bottom w:w="40" w:type="dxa"/>
              <w:right w:w="40" w:type="dxa"/>
            </w:tcMar>
            <w:vAlign w:val="bottom"/>
          </w:tcPr>
          <w:p w14:paraId="053430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Bombinatoridae</w:t>
            </w:r>
          </w:p>
        </w:tc>
        <w:tc>
          <w:tcPr>
            <w:tcW w:w="1425" w:type="dxa"/>
            <w:shd w:val="clear" w:color="auto" w:fill="FFFFFF"/>
            <w:tcMar>
              <w:top w:w="40" w:type="dxa"/>
              <w:left w:w="40" w:type="dxa"/>
              <w:bottom w:w="40" w:type="dxa"/>
              <w:right w:w="40" w:type="dxa"/>
            </w:tcMar>
            <w:vAlign w:val="bottom"/>
          </w:tcPr>
          <w:p w14:paraId="3E327D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13974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Bombina microdeladigitora</w:t>
            </w:r>
          </w:p>
        </w:tc>
        <w:tc>
          <w:tcPr>
            <w:tcW w:w="1356" w:type="dxa"/>
            <w:shd w:val="clear" w:color="auto" w:fill="FFFFFF"/>
            <w:tcMar>
              <w:top w:w="40" w:type="dxa"/>
              <w:left w:w="40" w:type="dxa"/>
              <w:bottom w:w="40" w:type="dxa"/>
              <w:right w:w="40" w:type="dxa"/>
            </w:tcMar>
            <w:vAlign w:val="bottom"/>
          </w:tcPr>
          <w:p w14:paraId="34A01CC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CAS 242112</w:t>
            </w:r>
          </w:p>
        </w:tc>
      </w:tr>
      <w:tr w:rsidR="00F23135" w14:paraId="55C87FEE" w14:textId="77777777" w:rsidTr="009B6D1C">
        <w:trPr>
          <w:trHeight w:hRule="exact" w:val="227"/>
        </w:trPr>
        <w:tc>
          <w:tcPr>
            <w:tcW w:w="1275" w:type="dxa"/>
            <w:tcMar>
              <w:top w:w="40" w:type="dxa"/>
              <w:left w:w="40" w:type="dxa"/>
              <w:bottom w:w="40" w:type="dxa"/>
              <w:right w:w="40" w:type="dxa"/>
            </w:tcMar>
            <w:vAlign w:val="bottom"/>
          </w:tcPr>
          <w:p w14:paraId="5255A3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3A7AB9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Discoglossoidea</w:t>
            </w:r>
          </w:p>
        </w:tc>
        <w:tc>
          <w:tcPr>
            <w:tcW w:w="1605" w:type="dxa"/>
            <w:shd w:val="clear" w:color="auto" w:fill="FFFFFF"/>
            <w:tcMar>
              <w:top w:w="40" w:type="dxa"/>
              <w:left w:w="40" w:type="dxa"/>
              <w:bottom w:w="40" w:type="dxa"/>
              <w:right w:w="40" w:type="dxa"/>
            </w:tcMar>
            <w:vAlign w:val="bottom"/>
          </w:tcPr>
          <w:p w14:paraId="113234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Alytidae</w:t>
            </w:r>
          </w:p>
        </w:tc>
        <w:tc>
          <w:tcPr>
            <w:tcW w:w="1425" w:type="dxa"/>
            <w:shd w:val="clear" w:color="auto" w:fill="FFFFFF"/>
            <w:tcMar>
              <w:top w:w="40" w:type="dxa"/>
              <w:left w:w="40" w:type="dxa"/>
              <w:bottom w:w="40" w:type="dxa"/>
              <w:right w:w="40" w:type="dxa"/>
            </w:tcMar>
            <w:vAlign w:val="bottom"/>
          </w:tcPr>
          <w:p w14:paraId="4E229DE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11B4A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Alytes obstetricans</w:t>
            </w:r>
          </w:p>
        </w:tc>
        <w:tc>
          <w:tcPr>
            <w:tcW w:w="1356" w:type="dxa"/>
            <w:shd w:val="clear" w:color="auto" w:fill="FFFFFF"/>
            <w:tcMar>
              <w:top w:w="40" w:type="dxa"/>
              <w:left w:w="40" w:type="dxa"/>
              <w:bottom w:w="40" w:type="dxa"/>
              <w:right w:w="40" w:type="dxa"/>
            </w:tcMar>
            <w:vAlign w:val="bottom"/>
          </w:tcPr>
          <w:p w14:paraId="3F4BB0C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231914</w:t>
            </w:r>
          </w:p>
        </w:tc>
      </w:tr>
      <w:tr w:rsidR="00F23135" w14:paraId="56F434A5" w14:textId="77777777" w:rsidTr="009B6D1C">
        <w:trPr>
          <w:trHeight w:hRule="exact" w:val="227"/>
        </w:trPr>
        <w:tc>
          <w:tcPr>
            <w:tcW w:w="1275" w:type="dxa"/>
            <w:tcMar>
              <w:top w:w="40" w:type="dxa"/>
              <w:left w:w="40" w:type="dxa"/>
              <w:bottom w:w="40" w:type="dxa"/>
              <w:right w:w="40" w:type="dxa"/>
            </w:tcMar>
            <w:vAlign w:val="bottom"/>
          </w:tcPr>
          <w:p w14:paraId="07E0A08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F7C524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Pelobatoidea</w:t>
            </w:r>
          </w:p>
        </w:tc>
        <w:tc>
          <w:tcPr>
            <w:tcW w:w="1605" w:type="dxa"/>
            <w:shd w:val="clear" w:color="auto" w:fill="FFFFFF"/>
            <w:tcMar>
              <w:top w:w="40" w:type="dxa"/>
              <w:left w:w="40" w:type="dxa"/>
              <w:bottom w:w="40" w:type="dxa"/>
              <w:right w:w="40" w:type="dxa"/>
            </w:tcMar>
            <w:vAlign w:val="bottom"/>
          </w:tcPr>
          <w:p w14:paraId="6F6D87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Scaphiopodidae</w:t>
            </w:r>
          </w:p>
        </w:tc>
        <w:tc>
          <w:tcPr>
            <w:tcW w:w="1425" w:type="dxa"/>
            <w:shd w:val="clear" w:color="auto" w:fill="FFFFFF"/>
            <w:tcMar>
              <w:top w:w="40" w:type="dxa"/>
              <w:left w:w="40" w:type="dxa"/>
              <w:bottom w:w="40" w:type="dxa"/>
              <w:right w:w="40" w:type="dxa"/>
            </w:tcMar>
            <w:vAlign w:val="bottom"/>
          </w:tcPr>
          <w:p w14:paraId="57E775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5A12880"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Spea hammondii</w:t>
            </w:r>
          </w:p>
        </w:tc>
        <w:tc>
          <w:tcPr>
            <w:tcW w:w="1356" w:type="dxa"/>
            <w:shd w:val="clear" w:color="auto" w:fill="FFFFFF"/>
            <w:tcMar>
              <w:top w:w="40" w:type="dxa"/>
              <w:left w:w="40" w:type="dxa"/>
              <w:bottom w:w="40" w:type="dxa"/>
              <w:right w:w="40" w:type="dxa"/>
            </w:tcMar>
            <w:vAlign w:val="bottom"/>
          </w:tcPr>
          <w:p w14:paraId="729B9D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145187</w:t>
            </w:r>
          </w:p>
        </w:tc>
      </w:tr>
      <w:tr w:rsidR="00F23135" w14:paraId="1D7EC9EB" w14:textId="77777777" w:rsidTr="009B6D1C">
        <w:trPr>
          <w:trHeight w:hRule="exact" w:val="227"/>
        </w:trPr>
        <w:tc>
          <w:tcPr>
            <w:tcW w:w="1275" w:type="dxa"/>
            <w:tcMar>
              <w:top w:w="40" w:type="dxa"/>
              <w:left w:w="40" w:type="dxa"/>
              <w:bottom w:w="40" w:type="dxa"/>
              <w:right w:w="40" w:type="dxa"/>
            </w:tcMar>
            <w:vAlign w:val="bottom"/>
          </w:tcPr>
          <w:p w14:paraId="71947F1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68DDB8A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Pelobatoidea</w:t>
            </w:r>
          </w:p>
        </w:tc>
        <w:tc>
          <w:tcPr>
            <w:tcW w:w="1605" w:type="dxa"/>
            <w:shd w:val="clear" w:color="auto" w:fill="FFFFFF"/>
            <w:tcMar>
              <w:top w:w="40" w:type="dxa"/>
              <w:left w:w="40" w:type="dxa"/>
              <w:bottom w:w="40" w:type="dxa"/>
              <w:right w:w="40" w:type="dxa"/>
            </w:tcMar>
            <w:vAlign w:val="bottom"/>
          </w:tcPr>
          <w:p w14:paraId="1D01CA3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Pelodytidae</w:t>
            </w:r>
          </w:p>
        </w:tc>
        <w:tc>
          <w:tcPr>
            <w:tcW w:w="1425" w:type="dxa"/>
            <w:shd w:val="clear" w:color="auto" w:fill="FFFFFF"/>
            <w:tcMar>
              <w:top w:w="40" w:type="dxa"/>
              <w:left w:w="40" w:type="dxa"/>
              <w:bottom w:w="40" w:type="dxa"/>
              <w:right w:w="40" w:type="dxa"/>
            </w:tcMar>
            <w:vAlign w:val="bottom"/>
          </w:tcPr>
          <w:p w14:paraId="68B6866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D4E032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Pelodytes ibericus</w:t>
            </w:r>
          </w:p>
        </w:tc>
        <w:tc>
          <w:tcPr>
            <w:tcW w:w="1356" w:type="dxa"/>
            <w:shd w:val="clear" w:color="auto" w:fill="FFFFFF"/>
            <w:tcMar>
              <w:top w:w="40" w:type="dxa"/>
              <w:left w:w="40" w:type="dxa"/>
              <w:bottom w:w="40" w:type="dxa"/>
              <w:right w:w="40" w:type="dxa"/>
            </w:tcMar>
            <w:vAlign w:val="bottom"/>
          </w:tcPr>
          <w:p w14:paraId="74DB55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186009</w:t>
            </w:r>
          </w:p>
        </w:tc>
      </w:tr>
      <w:tr w:rsidR="00F23135" w14:paraId="63A19B0A" w14:textId="77777777" w:rsidTr="009B6D1C">
        <w:trPr>
          <w:trHeight w:hRule="exact" w:val="227"/>
        </w:trPr>
        <w:tc>
          <w:tcPr>
            <w:tcW w:w="1275" w:type="dxa"/>
            <w:tcMar>
              <w:top w:w="40" w:type="dxa"/>
              <w:left w:w="40" w:type="dxa"/>
              <w:bottom w:w="40" w:type="dxa"/>
              <w:right w:w="40" w:type="dxa"/>
            </w:tcMar>
            <w:vAlign w:val="bottom"/>
          </w:tcPr>
          <w:p w14:paraId="2414EB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195B1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Pelobatoidea</w:t>
            </w:r>
          </w:p>
        </w:tc>
        <w:tc>
          <w:tcPr>
            <w:tcW w:w="1605" w:type="dxa"/>
            <w:shd w:val="clear" w:color="auto" w:fill="FFFFFF"/>
            <w:tcMar>
              <w:top w:w="40" w:type="dxa"/>
              <w:left w:w="40" w:type="dxa"/>
              <w:bottom w:w="40" w:type="dxa"/>
              <w:right w:w="40" w:type="dxa"/>
            </w:tcMar>
            <w:vAlign w:val="bottom"/>
          </w:tcPr>
          <w:p w14:paraId="76BE41C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Megophryidae</w:t>
            </w:r>
          </w:p>
        </w:tc>
        <w:tc>
          <w:tcPr>
            <w:tcW w:w="1425" w:type="dxa"/>
            <w:shd w:val="clear" w:color="auto" w:fill="FFFFFF"/>
            <w:tcMar>
              <w:top w:w="40" w:type="dxa"/>
              <w:left w:w="40" w:type="dxa"/>
              <w:bottom w:w="40" w:type="dxa"/>
              <w:right w:w="40" w:type="dxa"/>
            </w:tcMar>
            <w:vAlign w:val="bottom"/>
          </w:tcPr>
          <w:p w14:paraId="7BEFA6A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3D9F3B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Leptolalax bourreti</w:t>
            </w:r>
          </w:p>
        </w:tc>
        <w:tc>
          <w:tcPr>
            <w:tcW w:w="1356" w:type="dxa"/>
            <w:shd w:val="clear" w:color="auto" w:fill="FFFFFF"/>
            <w:tcMar>
              <w:top w:w="40" w:type="dxa"/>
              <w:left w:w="40" w:type="dxa"/>
              <w:bottom w:w="40" w:type="dxa"/>
              <w:right w:w="40" w:type="dxa"/>
            </w:tcMar>
            <w:vAlign w:val="bottom"/>
          </w:tcPr>
          <w:p w14:paraId="4B67AE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106489</w:t>
            </w:r>
          </w:p>
        </w:tc>
      </w:tr>
      <w:tr w:rsidR="00F23135" w14:paraId="0A08633C" w14:textId="77777777" w:rsidTr="009B6D1C">
        <w:trPr>
          <w:trHeight w:hRule="exact" w:val="227"/>
        </w:trPr>
        <w:tc>
          <w:tcPr>
            <w:tcW w:w="1275" w:type="dxa"/>
            <w:tcMar>
              <w:top w:w="40" w:type="dxa"/>
              <w:left w:w="40" w:type="dxa"/>
              <w:bottom w:w="40" w:type="dxa"/>
              <w:right w:w="40" w:type="dxa"/>
            </w:tcMar>
            <w:vAlign w:val="bottom"/>
          </w:tcPr>
          <w:p w14:paraId="49C5B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08C283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Pelobatoidea</w:t>
            </w:r>
          </w:p>
        </w:tc>
        <w:tc>
          <w:tcPr>
            <w:tcW w:w="1605" w:type="dxa"/>
            <w:shd w:val="clear" w:color="auto" w:fill="FFFFFF"/>
            <w:tcMar>
              <w:top w:w="40" w:type="dxa"/>
              <w:left w:w="40" w:type="dxa"/>
              <w:bottom w:w="40" w:type="dxa"/>
              <w:right w:w="40" w:type="dxa"/>
            </w:tcMar>
            <w:vAlign w:val="bottom"/>
          </w:tcPr>
          <w:p w14:paraId="5BF0347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Pelobatidae</w:t>
            </w:r>
          </w:p>
        </w:tc>
        <w:tc>
          <w:tcPr>
            <w:tcW w:w="1425" w:type="dxa"/>
            <w:shd w:val="clear" w:color="auto" w:fill="FFFFFF"/>
            <w:tcMar>
              <w:top w:w="40" w:type="dxa"/>
              <w:left w:w="40" w:type="dxa"/>
              <w:bottom w:w="40" w:type="dxa"/>
              <w:right w:w="40" w:type="dxa"/>
            </w:tcMar>
            <w:vAlign w:val="bottom"/>
          </w:tcPr>
          <w:p w14:paraId="291A0C6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759B9D5"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Pelobates syriacus</w:t>
            </w:r>
          </w:p>
        </w:tc>
        <w:tc>
          <w:tcPr>
            <w:tcW w:w="1356" w:type="dxa"/>
            <w:shd w:val="clear" w:color="auto" w:fill="FFFFFF"/>
            <w:tcMar>
              <w:top w:w="40" w:type="dxa"/>
              <w:left w:w="40" w:type="dxa"/>
              <w:bottom w:w="40" w:type="dxa"/>
              <w:right w:w="40" w:type="dxa"/>
            </w:tcMar>
            <w:vAlign w:val="bottom"/>
          </w:tcPr>
          <w:p w14:paraId="783AFC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234650</w:t>
            </w:r>
          </w:p>
        </w:tc>
      </w:tr>
      <w:tr w:rsidR="00F23135" w14:paraId="217D070F" w14:textId="77777777" w:rsidTr="009B6D1C">
        <w:trPr>
          <w:trHeight w:hRule="exact" w:val="227"/>
        </w:trPr>
        <w:tc>
          <w:tcPr>
            <w:tcW w:w="1275" w:type="dxa"/>
            <w:tcMar>
              <w:top w:w="40" w:type="dxa"/>
              <w:left w:w="40" w:type="dxa"/>
              <w:bottom w:w="40" w:type="dxa"/>
              <w:right w:w="40" w:type="dxa"/>
            </w:tcMar>
            <w:vAlign w:val="bottom"/>
          </w:tcPr>
          <w:p w14:paraId="7ED3A8D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1902561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1605" w:type="dxa"/>
            <w:shd w:val="clear" w:color="auto" w:fill="FFFFFF"/>
            <w:tcMar>
              <w:top w:w="40" w:type="dxa"/>
              <w:left w:w="40" w:type="dxa"/>
              <w:bottom w:w="40" w:type="dxa"/>
              <w:right w:w="40" w:type="dxa"/>
            </w:tcMar>
            <w:vAlign w:val="bottom"/>
          </w:tcPr>
          <w:p w14:paraId="09ACA91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Heleophrynidae</w:t>
            </w:r>
          </w:p>
        </w:tc>
        <w:tc>
          <w:tcPr>
            <w:tcW w:w="1425" w:type="dxa"/>
            <w:shd w:val="clear" w:color="auto" w:fill="FFFFFF"/>
            <w:tcMar>
              <w:top w:w="40" w:type="dxa"/>
              <w:left w:w="40" w:type="dxa"/>
              <w:bottom w:w="40" w:type="dxa"/>
              <w:right w:w="40" w:type="dxa"/>
            </w:tcMar>
            <w:vAlign w:val="bottom"/>
          </w:tcPr>
          <w:p w14:paraId="3FE0765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286895"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Heleophryne purcelli</w:t>
            </w:r>
          </w:p>
        </w:tc>
        <w:tc>
          <w:tcPr>
            <w:tcW w:w="1356" w:type="dxa"/>
            <w:shd w:val="clear" w:color="auto" w:fill="FFFFFF"/>
            <w:tcMar>
              <w:top w:w="40" w:type="dxa"/>
              <w:left w:w="40" w:type="dxa"/>
              <w:bottom w:w="40" w:type="dxa"/>
              <w:right w:w="40" w:type="dxa"/>
            </w:tcMar>
            <w:vAlign w:val="bottom"/>
          </w:tcPr>
          <w:p w14:paraId="2640DD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SANBI 1954</w:t>
            </w:r>
          </w:p>
        </w:tc>
      </w:tr>
      <w:tr w:rsidR="006211A3" w14:paraId="3C6FA5CD" w14:textId="77777777" w:rsidTr="009B6D1C">
        <w:trPr>
          <w:trHeight w:hRule="exact" w:val="227"/>
          <w:trPrChange w:id="288" w:author="Ian Brennan" w:date="2023-04-12T15:36:00Z">
            <w:trPr>
              <w:trHeight w:hRule="exact" w:val="227"/>
            </w:trPr>
          </w:trPrChange>
        </w:trPr>
        <w:tc>
          <w:tcPr>
            <w:tcW w:w="1275" w:type="dxa"/>
            <w:tcMar>
              <w:top w:w="40" w:type="dxa"/>
              <w:left w:w="40" w:type="dxa"/>
              <w:bottom w:w="40" w:type="dxa"/>
              <w:right w:w="40" w:type="dxa"/>
            </w:tcMar>
            <w:vAlign w:val="bottom"/>
            <w:tcPrChange w:id="289" w:author="Ian Brennan" w:date="2023-04-12T15:36:00Z">
              <w:tcPr>
                <w:tcW w:w="1275" w:type="dxa"/>
                <w:tcMar>
                  <w:top w:w="40" w:type="dxa"/>
                  <w:left w:w="40" w:type="dxa"/>
                  <w:bottom w:w="40" w:type="dxa"/>
                  <w:right w:w="40" w:type="dxa"/>
                </w:tcMar>
                <w:vAlign w:val="bottom"/>
              </w:tcPr>
            </w:tcPrChange>
          </w:tcPr>
          <w:p w14:paraId="548482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290" w:author="Ian Brennan" w:date="2023-04-12T15:36:00Z">
              <w:tcPr>
                <w:tcW w:w="1560" w:type="dxa"/>
                <w:tcMar>
                  <w:top w:w="40" w:type="dxa"/>
                  <w:left w:w="40" w:type="dxa"/>
                  <w:bottom w:w="40" w:type="dxa"/>
                  <w:right w:w="40" w:type="dxa"/>
                </w:tcMar>
                <w:vAlign w:val="bottom"/>
              </w:tcPr>
            </w:tcPrChange>
          </w:tcPr>
          <w:p w14:paraId="7A89572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291" w:author="Ian Brennan" w:date="2023-04-12T15:36:00Z">
              <w:tcPr>
                <w:tcW w:w="1605" w:type="dxa"/>
                <w:tcMar>
                  <w:top w:w="40" w:type="dxa"/>
                  <w:left w:w="40" w:type="dxa"/>
                  <w:bottom w:w="40" w:type="dxa"/>
                  <w:right w:w="40" w:type="dxa"/>
                </w:tcMar>
                <w:vAlign w:val="bottom"/>
              </w:tcPr>
            </w:tcPrChange>
          </w:tcPr>
          <w:p w14:paraId="01E0CC8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Ptychadenidae</w:t>
            </w:r>
          </w:p>
        </w:tc>
        <w:tc>
          <w:tcPr>
            <w:tcW w:w="1425" w:type="dxa"/>
            <w:shd w:val="clear" w:color="auto" w:fill="FFFFFF"/>
            <w:tcMar>
              <w:top w:w="40" w:type="dxa"/>
              <w:left w:w="40" w:type="dxa"/>
              <w:bottom w:w="40" w:type="dxa"/>
              <w:right w:w="40" w:type="dxa"/>
            </w:tcMar>
            <w:vAlign w:val="bottom"/>
            <w:tcPrChange w:id="292" w:author="Ian Brennan" w:date="2023-04-12T15:36:00Z">
              <w:tcPr>
                <w:tcW w:w="1425" w:type="dxa"/>
                <w:shd w:val="clear" w:color="auto" w:fill="FFFFFF"/>
                <w:tcMar>
                  <w:top w:w="40" w:type="dxa"/>
                  <w:left w:w="40" w:type="dxa"/>
                  <w:bottom w:w="40" w:type="dxa"/>
                  <w:right w:w="40" w:type="dxa"/>
                </w:tcMar>
                <w:vAlign w:val="bottom"/>
              </w:tcPr>
            </w:tcPrChange>
          </w:tcPr>
          <w:p w14:paraId="2812553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293" w:author="Ian Brennan" w:date="2023-04-12T15:36:00Z">
              <w:tcPr>
                <w:tcW w:w="2220" w:type="dxa"/>
                <w:tcMar>
                  <w:top w:w="40" w:type="dxa"/>
                  <w:left w:w="40" w:type="dxa"/>
                  <w:bottom w:w="40" w:type="dxa"/>
                  <w:right w:w="40" w:type="dxa"/>
                </w:tcMar>
                <w:vAlign w:val="bottom"/>
              </w:tcPr>
            </w:tcPrChange>
          </w:tcPr>
          <w:p w14:paraId="625B1AF5"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Ptychadena mascareniensis</w:t>
            </w:r>
          </w:p>
        </w:tc>
        <w:tc>
          <w:tcPr>
            <w:tcW w:w="1356" w:type="dxa"/>
            <w:tcMar>
              <w:top w:w="40" w:type="dxa"/>
              <w:left w:w="40" w:type="dxa"/>
              <w:bottom w:w="40" w:type="dxa"/>
              <w:right w:w="40" w:type="dxa"/>
            </w:tcMar>
            <w:vAlign w:val="bottom"/>
            <w:tcPrChange w:id="294" w:author="Ian Brennan" w:date="2023-04-12T15:36:00Z">
              <w:tcPr>
                <w:tcW w:w="1356" w:type="dxa"/>
                <w:tcMar>
                  <w:top w:w="40" w:type="dxa"/>
                  <w:left w:w="40" w:type="dxa"/>
                  <w:bottom w:w="40" w:type="dxa"/>
                  <w:right w:w="40" w:type="dxa"/>
                </w:tcMar>
                <w:vAlign w:val="bottom"/>
              </w:tcPr>
            </w:tcPrChange>
          </w:tcPr>
          <w:p w14:paraId="5C2617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R1068</w:t>
            </w:r>
          </w:p>
        </w:tc>
      </w:tr>
      <w:tr w:rsidR="006211A3" w14:paraId="45AF7559" w14:textId="77777777" w:rsidTr="009B6D1C">
        <w:trPr>
          <w:trHeight w:hRule="exact" w:val="227"/>
          <w:trPrChange w:id="295" w:author="Ian Brennan" w:date="2023-04-12T15:36:00Z">
            <w:trPr>
              <w:trHeight w:hRule="exact" w:val="227"/>
            </w:trPr>
          </w:trPrChange>
        </w:trPr>
        <w:tc>
          <w:tcPr>
            <w:tcW w:w="1275" w:type="dxa"/>
            <w:tcMar>
              <w:top w:w="40" w:type="dxa"/>
              <w:left w:w="40" w:type="dxa"/>
              <w:bottom w:w="40" w:type="dxa"/>
              <w:right w:w="40" w:type="dxa"/>
            </w:tcMar>
            <w:vAlign w:val="bottom"/>
            <w:tcPrChange w:id="296" w:author="Ian Brennan" w:date="2023-04-12T15:36:00Z">
              <w:tcPr>
                <w:tcW w:w="1275" w:type="dxa"/>
                <w:tcMar>
                  <w:top w:w="40" w:type="dxa"/>
                  <w:left w:w="40" w:type="dxa"/>
                  <w:bottom w:w="40" w:type="dxa"/>
                  <w:right w:w="40" w:type="dxa"/>
                </w:tcMar>
                <w:vAlign w:val="bottom"/>
              </w:tcPr>
            </w:tcPrChange>
          </w:tcPr>
          <w:p w14:paraId="22387B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297" w:author="Ian Brennan" w:date="2023-04-12T15:36:00Z">
              <w:tcPr>
                <w:tcW w:w="1560" w:type="dxa"/>
                <w:tcMar>
                  <w:top w:w="40" w:type="dxa"/>
                  <w:left w:w="40" w:type="dxa"/>
                  <w:bottom w:w="40" w:type="dxa"/>
                  <w:right w:w="40" w:type="dxa"/>
                </w:tcMar>
                <w:vAlign w:val="bottom"/>
              </w:tcPr>
            </w:tcPrChange>
          </w:tcPr>
          <w:p w14:paraId="6BF012C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298" w:author="Ian Brennan" w:date="2023-04-12T15:36:00Z">
              <w:tcPr>
                <w:tcW w:w="1605" w:type="dxa"/>
                <w:tcMar>
                  <w:top w:w="40" w:type="dxa"/>
                  <w:left w:w="40" w:type="dxa"/>
                  <w:bottom w:w="40" w:type="dxa"/>
                  <w:right w:w="40" w:type="dxa"/>
                </w:tcMar>
                <w:vAlign w:val="bottom"/>
              </w:tcPr>
            </w:tcPrChange>
          </w:tcPr>
          <w:p w14:paraId="740DEFB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Phrynobatrachidae</w:t>
            </w:r>
          </w:p>
        </w:tc>
        <w:tc>
          <w:tcPr>
            <w:tcW w:w="1425" w:type="dxa"/>
            <w:shd w:val="clear" w:color="auto" w:fill="FFFFFF"/>
            <w:tcMar>
              <w:top w:w="40" w:type="dxa"/>
              <w:left w:w="40" w:type="dxa"/>
              <w:bottom w:w="40" w:type="dxa"/>
              <w:right w:w="40" w:type="dxa"/>
            </w:tcMar>
            <w:vAlign w:val="bottom"/>
            <w:tcPrChange w:id="299" w:author="Ian Brennan" w:date="2023-04-12T15:36:00Z">
              <w:tcPr>
                <w:tcW w:w="1425" w:type="dxa"/>
                <w:shd w:val="clear" w:color="auto" w:fill="FFFFFF"/>
                <w:tcMar>
                  <w:top w:w="40" w:type="dxa"/>
                  <w:left w:w="40" w:type="dxa"/>
                  <w:bottom w:w="40" w:type="dxa"/>
                  <w:right w:w="40" w:type="dxa"/>
                </w:tcMar>
                <w:vAlign w:val="bottom"/>
              </w:tcPr>
            </w:tcPrChange>
          </w:tcPr>
          <w:p w14:paraId="55B2A7A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300" w:author="Ian Brennan" w:date="2023-04-12T15:36:00Z">
              <w:tcPr>
                <w:tcW w:w="2220" w:type="dxa"/>
                <w:tcMar>
                  <w:top w:w="40" w:type="dxa"/>
                  <w:left w:w="40" w:type="dxa"/>
                  <w:bottom w:w="40" w:type="dxa"/>
                  <w:right w:w="40" w:type="dxa"/>
                </w:tcMar>
                <w:vAlign w:val="bottom"/>
              </w:tcPr>
            </w:tcPrChange>
          </w:tcPr>
          <w:p w14:paraId="41D7BAD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Phrynobatrachus keniensis</w:t>
            </w:r>
          </w:p>
        </w:tc>
        <w:tc>
          <w:tcPr>
            <w:tcW w:w="1356" w:type="dxa"/>
            <w:tcMar>
              <w:top w:w="40" w:type="dxa"/>
              <w:left w:w="40" w:type="dxa"/>
              <w:bottom w:w="40" w:type="dxa"/>
              <w:right w:w="40" w:type="dxa"/>
            </w:tcMar>
            <w:vAlign w:val="bottom"/>
            <w:tcPrChange w:id="301" w:author="Ian Brennan" w:date="2023-04-12T15:36:00Z">
              <w:tcPr>
                <w:tcW w:w="1356" w:type="dxa"/>
                <w:tcMar>
                  <w:top w:w="40" w:type="dxa"/>
                  <w:left w:w="40" w:type="dxa"/>
                  <w:bottom w:w="40" w:type="dxa"/>
                  <w:right w:w="40" w:type="dxa"/>
                </w:tcMar>
                <w:vAlign w:val="bottom"/>
              </w:tcPr>
            </w:tcPrChange>
          </w:tcPr>
          <w:p w14:paraId="0C26C06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226261</w:t>
            </w:r>
          </w:p>
        </w:tc>
      </w:tr>
      <w:tr w:rsidR="006211A3" w14:paraId="52FDBEFB" w14:textId="77777777" w:rsidTr="009B6D1C">
        <w:trPr>
          <w:trHeight w:hRule="exact" w:val="227"/>
          <w:trPrChange w:id="302" w:author="Ian Brennan" w:date="2023-04-12T15:36:00Z">
            <w:trPr>
              <w:trHeight w:hRule="exact" w:val="227"/>
            </w:trPr>
          </w:trPrChange>
        </w:trPr>
        <w:tc>
          <w:tcPr>
            <w:tcW w:w="1275" w:type="dxa"/>
            <w:tcMar>
              <w:top w:w="40" w:type="dxa"/>
              <w:left w:w="40" w:type="dxa"/>
              <w:bottom w:w="40" w:type="dxa"/>
              <w:right w:w="40" w:type="dxa"/>
            </w:tcMar>
            <w:vAlign w:val="bottom"/>
            <w:tcPrChange w:id="303" w:author="Ian Brennan" w:date="2023-04-12T15:36:00Z">
              <w:tcPr>
                <w:tcW w:w="1275" w:type="dxa"/>
                <w:tcMar>
                  <w:top w:w="40" w:type="dxa"/>
                  <w:left w:w="40" w:type="dxa"/>
                  <w:bottom w:w="40" w:type="dxa"/>
                  <w:right w:w="40" w:type="dxa"/>
                </w:tcMar>
                <w:vAlign w:val="bottom"/>
              </w:tcPr>
            </w:tcPrChange>
          </w:tcPr>
          <w:p w14:paraId="7735B9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04" w:author="Ian Brennan" w:date="2023-04-12T15:36:00Z">
              <w:tcPr>
                <w:tcW w:w="1560" w:type="dxa"/>
                <w:tcMar>
                  <w:top w:w="40" w:type="dxa"/>
                  <w:left w:w="40" w:type="dxa"/>
                  <w:bottom w:w="40" w:type="dxa"/>
                  <w:right w:w="40" w:type="dxa"/>
                </w:tcMar>
                <w:vAlign w:val="bottom"/>
              </w:tcPr>
            </w:tcPrChange>
          </w:tcPr>
          <w:p w14:paraId="632B078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05" w:author="Ian Brennan" w:date="2023-04-12T15:36:00Z">
              <w:tcPr>
                <w:tcW w:w="1605" w:type="dxa"/>
                <w:tcMar>
                  <w:top w:w="40" w:type="dxa"/>
                  <w:left w:w="40" w:type="dxa"/>
                  <w:bottom w:w="40" w:type="dxa"/>
                  <w:right w:w="40" w:type="dxa"/>
                </w:tcMar>
                <w:vAlign w:val="bottom"/>
              </w:tcPr>
            </w:tcPrChange>
          </w:tcPr>
          <w:p w14:paraId="04CC89B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06" w:author="Ian Brennan" w:date="2023-04-12T15:36:00Z">
              <w:tcPr>
                <w:tcW w:w="1425" w:type="dxa"/>
                <w:tcMar>
                  <w:top w:w="40" w:type="dxa"/>
                  <w:left w:w="40" w:type="dxa"/>
                  <w:bottom w:w="40" w:type="dxa"/>
                  <w:right w:w="40" w:type="dxa"/>
                </w:tcMar>
                <w:vAlign w:val="bottom"/>
              </w:tcPr>
            </w:tcPrChange>
          </w:tcPr>
          <w:p w14:paraId="35CB990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Phrynomatinae</w:t>
            </w:r>
          </w:p>
        </w:tc>
        <w:tc>
          <w:tcPr>
            <w:tcW w:w="2220" w:type="dxa"/>
            <w:tcMar>
              <w:top w:w="40" w:type="dxa"/>
              <w:left w:w="40" w:type="dxa"/>
              <w:bottom w:w="40" w:type="dxa"/>
              <w:right w:w="40" w:type="dxa"/>
            </w:tcMar>
            <w:vAlign w:val="bottom"/>
            <w:tcPrChange w:id="307" w:author="Ian Brennan" w:date="2023-04-12T15:36:00Z">
              <w:tcPr>
                <w:tcW w:w="2220" w:type="dxa"/>
                <w:tcMar>
                  <w:top w:w="40" w:type="dxa"/>
                  <w:left w:w="40" w:type="dxa"/>
                  <w:bottom w:w="40" w:type="dxa"/>
                  <w:right w:w="40" w:type="dxa"/>
                </w:tcMar>
                <w:vAlign w:val="bottom"/>
              </w:tcPr>
            </w:tcPrChange>
          </w:tcPr>
          <w:p w14:paraId="5EBB7FA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Phrynomantis annectens</w:t>
            </w:r>
          </w:p>
        </w:tc>
        <w:tc>
          <w:tcPr>
            <w:tcW w:w="1356" w:type="dxa"/>
            <w:tcMar>
              <w:top w:w="40" w:type="dxa"/>
              <w:left w:w="40" w:type="dxa"/>
              <w:bottom w:w="40" w:type="dxa"/>
              <w:right w:w="40" w:type="dxa"/>
            </w:tcMar>
            <w:vAlign w:val="bottom"/>
            <w:tcPrChange w:id="308" w:author="Ian Brennan" w:date="2023-04-12T15:36:00Z">
              <w:tcPr>
                <w:tcW w:w="1356" w:type="dxa"/>
                <w:tcMar>
                  <w:top w:w="40" w:type="dxa"/>
                  <w:left w:w="40" w:type="dxa"/>
                  <w:bottom w:w="40" w:type="dxa"/>
                  <w:right w:w="40" w:type="dxa"/>
                </w:tcMar>
                <w:vAlign w:val="bottom"/>
              </w:tcPr>
            </w:tcPrChange>
          </w:tcPr>
          <w:p w14:paraId="5A1E2EF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R1330</w:t>
            </w:r>
          </w:p>
        </w:tc>
      </w:tr>
      <w:tr w:rsidR="006211A3" w14:paraId="74826678" w14:textId="77777777" w:rsidTr="009B6D1C">
        <w:trPr>
          <w:trHeight w:hRule="exact" w:val="227"/>
          <w:trPrChange w:id="309" w:author="Ian Brennan" w:date="2023-04-12T15:36:00Z">
            <w:trPr>
              <w:trHeight w:hRule="exact" w:val="227"/>
            </w:trPr>
          </w:trPrChange>
        </w:trPr>
        <w:tc>
          <w:tcPr>
            <w:tcW w:w="1275" w:type="dxa"/>
            <w:tcMar>
              <w:top w:w="40" w:type="dxa"/>
              <w:left w:w="40" w:type="dxa"/>
              <w:bottom w:w="40" w:type="dxa"/>
              <w:right w:w="40" w:type="dxa"/>
            </w:tcMar>
            <w:vAlign w:val="bottom"/>
            <w:tcPrChange w:id="310" w:author="Ian Brennan" w:date="2023-04-12T15:36:00Z">
              <w:tcPr>
                <w:tcW w:w="1275" w:type="dxa"/>
                <w:tcMar>
                  <w:top w:w="40" w:type="dxa"/>
                  <w:left w:w="40" w:type="dxa"/>
                  <w:bottom w:w="40" w:type="dxa"/>
                  <w:right w:w="40" w:type="dxa"/>
                </w:tcMar>
                <w:vAlign w:val="bottom"/>
              </w:tcPr>
            </w:tcPrChange>
          </w:tcPr>
          <w:p w14:paraId="6B9494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11" w:author="Ian Brennan" w:date="2023-04-12T15:36:00Z">
              <w:tcPr>
                <w:tcW w:w="1560" w:type="dxa"/>
                <w:tcMar>
                  <w:top w:w="40" w:type="dxa"/>
                  <w:left w:w="40" w:type="dxa"/>
                  <w:bottom w:w="40" w:type="dxa"/>
                  <w:right w:w="40" w:type="dxa"/>
                </w:tcMar>
                <w:vAlign w:val="bottom"/>
              </w:tcPr>
            </w:tcPrChange>
          </w:tcPr>
          <w:p w14:paraId="3E22179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12" w:author="Ian Brennan" w:date="2023-04-12T15:36:00Z">
              <w:tcPr>
                <w:tcW w:w="1605" w:type="dxa"/>
                <w:tcMar>
                  <w:top w:w="40" w:type="dxa"/>
                  <w:left w:w="40" w:type="dxa"/>
                  <w:bottom w:w="40" w:type="dxa"/>
                  <w:right w:w="40" w:type="dxa"/>
                </w:tcMar>
                <w:vAlign w:val="bottom"/>
              </w:tcPr>
            </w:tcPrChange>
          </w:tcPr>
          <w:p w14:paraId="3CF017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13" w:author="Ian Brennan" w:date="2023-04-12T15:36:00Z">
              <w:tcPr>
                <w:tcW w:w="1425" w:type="dxa"/>
                <w:tcMar>
                  <w:top w:w="40" w:type="dxa"/>
                  <w:left w:w="40" w:type="dxa"/>
                  <w:bottom w:w="40" w:type="dxa"/>
                  <w:right w:w="40" w:type="dxa"/>
                </w:tcMar>
                <w:vAlign w:val="bottom"/>
              </w:tcPr>
            </w:tcPrChange>
          </w:tcPr>
          <w:p w14:paraId="61CD2D4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Otophryinae</w:t>
            </w:r>
          </w:p>
        </w:tc>
        <w:tc>
          <w:tcPr>
            <w:tcW w:w="2220" w:type="dxa"/>
            <w:tcMar>
              <w:top w:w="40" w:type="dxa"/>
              <w:left w:w="40" w:type="dxa"/>
              <w:bottom w:w="40" w:type="dxa"/>
              <w:right w:w="40" w:type="dxa"/>
            </w:tcMar>
            <w:vAlign w:val="bottom"/>
            <w:tcPrChange w:id="314" w:author="Ian Brennan" w:date="2023-04-12T15:36:00Z">
              <w:tcPr>
                <w:tcW w:w="2220" w:type="dxa"/>
                <w:tcMar>
                  <w:top w:w="40" w:type="dxa"/>
                  <w:left w:w="40" w:type="dxa"/>
                  <w:bottom w:w="40" w:type="dxa"/>
                  <w:right w:w="40" w:type="dxa"/>
                </w:tcMar>
                <w:vAlign w:val="bottom"/>
              </w:tcPr>
            </w:tcPrChange>
          </w:tcPr>
          <w:p w14:paraId="174E933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Otophryne robusta</w:t>
            </w:r>
          </w:p>
        </w:tc>
        <w:tc>
          <w:tcPr>
            <w:tcW w:w="1356" w:type="dxa"/>
            <w:tcMar>
              <w:top w:w="40" w:type="dxa"/>
              <w:left w:w="40" w:type="dxa"/>
              <w:bottom w:w="40" w:type="dxa"/>
              <w:right w:w="40" w:type="dxa"/>
            </w:tcMar>
            <w:vAlign w:val="bottom"/>
            <w:tcPrChange w:id="315" w:author="Ian Brennan" w:date="2023-04-12T15:36:00Z">
              <w:tcPr>
                <w:tcW w:w="1356" w:type="dxa"/>
                <w:tcMar>
                  <w:top w:w="40" w:type="dxa"/>
                  <w:left w:w="40" w:type="dxa"/>
                  <w:bottom w:w="40" w:type="dxa"/>
                  <w:right w:w="40" w:type="dxa"/>
                </w:tcMar>
                <w:vAlign w:val="bottom"/>
              </w:tcPr>
            </w:tcPrChange>
          </w:tcPr>
          <w:p w14:paraId="3C71CA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PT459</w:t>
            </w:r>
          </w:p>
        </w:tc>
      </w:tr>
      <w:tr w:rsidR="006211A3" w14:paraId="12C875FC" w14:textId="77777777" w:rsidTr="009B6D1C">
        <w:trPr>
          <w:trHeight w:hRule="exact" w:val="227"/>
          <w:trPrChange w:id="316" w:author="Ian Brennan" w:date="2023-04-12T15:36:00Z">
            <w:trPr>
              <w:trHeight w:hRule="exact" w:val="227"/>
            </w:trPr>
          </w:trPrChange>
        </w:trPr>
        <w:tc>
          <w:tcPr>
            <w:tcW w:w="1275" w:type="dxa"/>
            <w:tcMar>
              <w:top w:w="40" w:type="dxa"/>
              <w:left w:w="40" w:type="dxa"/>
              <w:bottom w:w="40" w:type="dxa"/>
              <w:right w:w="40" w:type="dxa"/>
            </w:tcMar>
            <w:vAlign w:val="bottom"/>
            <w:tcPrChange w:id="317" w:author="Ian Brennan" w:date="2023-04-12T15:36:00Z">
              <w:tcPr>
                <w:tcW w:w="1275" w:type="dxa"/>
                <w:tcMar>
                  <w:top w:w="40" w:type="dxa"/>
                  <w:left w:w="40" w:type="dxa"/>
                  <w:bottom w:w="40" w:type="dxa"/>
                  <w:right w:w="40" w:type="dxa"/>
                </w:tcMar>
                <w:vAlign w:val="bottom"/>
              </w:tcPr>
            </w:tcPrChange>
          </w:tcPr>
          <w:p w14:paraId="49A2064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18" w:author="Ian Brennan" w:date="2023-04-12T15:36:00Z">
              <w:tcPr>
                <w:tcW w:w="1560" w:type="dxa"/>
                <w:tcMar>
                  <w:top w:w="40" w:type="dxa"/>
                  <w:left w:w="40" w:type="dxa"/>
                  <w:bottom w:w="40" w:type="dxa"/>
                  <w:right w:w="40" w:type="dxa"/>
                </w:tcMar>
                <w:vAlign w:val="bottom"/>
              </w:tcPr>
            </w:tcPrChange>
          </w:tcPr>
          <w:p w14:paraId="67D78E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19" w:author="Ian Brennan" w:date="2023-04-12T15:36:00Z">
              <w:tcPr>
                <w:tcW w:w="1605" w:type="dxa"/>
                <w:tcMar>
                  <w:top w:w="40" w:type="dxa"/>
                  <w:left w:w="40" w:type="dxa"/>
                  <w:bottom w:w="40" w:type="dxa"/>
                  <w:right w:w="40" w:type="dxa"/>
                </w:tcMar>
                <w:vAlign w:val="bottom"/>
              </w:tcPr>
            </w:tcPrChange>
          </w:tcPr>
          <w:p w14:paraId="5390692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20" w:author="Ian Brennan" w:date="2023-04-12T15:36:00Z">
              <w:tcPr>
                <w:tcW w:w="1425" w:type="dxa"/>
                <w:tcMar>
                  <w:top w:w="40" w:type="dxa"/>
                  <w:left w:w="40" w:type="dxa"/>
                  <w:bottom w:w="40" w:type="dxa"/>
                  <w:right w:w="40" w:type="dxa"/>
                </w:tcMar>
                <w:vAlign w:val="bottom"/>
              </w:tcPr>
            </w:tcPrChange>
          </w:tcPr>
          <w:p w14:paraId="6620130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Gastrophryinae</w:t>
            </w:r>
          </w:p>
        </w:tc>
        <w:tc>
          <w:tcPr>
            <w:tcW w:w="2220" w:type="dxa"/>
            <w:tcMar>
              <w:top w:w="40" w:type="dxa"/>
              <w:left w:w="40" w:type="dxa"/>
              <w:bottom w:w="40" w:type="dxa"/>
              <w:right w:w="40" w:type="dxa"/>
            </w:tcMar>
            <w:vAlign w:val="bottom"/>
            <w:tcPrChange w:id="321" w:author="Ian Brennan" w:date="2023-04-12T15:36:00Z">
              <w:tcPr>
                <w:tcW w:w="2220" w:type="dxa"/>
                <w:tcMar>
                  <w:top w:w="40" w:type="dxa"/>
                  <w:left w:w="40" w:type="dxa"/>
                  <w:bottom w:w="40" w:type="dxa"/>
                  <w:right w:w="40" w:type="dxa"/>
                </w:tcMar>
                <w:vAlign w:val="bottom"/>
              </w:tcPr>
            </w:tcPrChange>
          </w:tcPr>
          <w:p w14:paraId="7787D7E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Stereocyclops incrassatus</w:t>
            </w:r>
          </w:p>
        </w:tc>
        <w:tc>
          <w:tcPr>
            <w:tcW w:w="1356" w:type="dxa"/>
            <w:tcMar>
              <w:top w:w="40" w:type="dxa"/>
              <w:left w:w="40" w:type="dxa"/>
              <w:bottom w:w="40" w:type="dxa"/>
              <w:right w:w="40" w:type="dxa"/>
            </w:tcMar>
            <w:vAlign w:val="bottom"/>
            <w:tcPrChange w:id="322" w:author="Ian Brennan" w:date="2023-04-12T15:36:00Z">
              <w:tcPr>
                <w:tcW w:w="1356" w:type="dxa"/>
                <w:tcMar>
                  <w:top w:w="40" w:type="dxa"/>
                  <w:left w:w="40" w:type="dxa"/>
                  <w:bottom w:w="40" w:type="dxa"/>
                  <w:right w:w="40" w:type="dxa"/>
                </w:tcMar>
                <w:vAlign w:val="bottom"/>
              </w:tcPr>
            </w:tcPrChange>
          </w:tcPr>
          <w:p w14:paraId="31728E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PT273</w:t>
            </w:r>
          </w:p>
        </w:tc>
      </w:tr>
      <w:tr w:rsidR="006211A3" w14:paraId="39EEFB60" w14:textId="77777777" w:rsidTr="009B6D1C">
        <w:trPr>
          <w:trHeight w:hRule="exact" w:val="227"/>
          <w:trPrChange w:id="323" w:author="Ian Brennan" w:date="2023-04-12T15:36:00Z">
            <w:trPr>
              <w:trHeight w:hRule="exact" w:val="227"/>
            </w:trPr>
          </w:trPrChange>
        </w:trPr>
        <w:tc>
          <w:tcPr>
            <w:tcW w:w="1275" w:type="dxa"/>
            <w:tcMar>
              <w:top w:w="40" w:type="dxa"/>
              <w:left w:w="40" w:type="dxa"/>
              <w:bottom w:w="40" w:type="dxa"/>
              <w:right w:w="40" w:type="dxa"/>
            </w:tcMar>
            <w:vAlign w:val="bottom"/>
            <w:tcPrChange w:id="324" w:author="Ian Brennan" w:date="2023-04-12T15:36:00Z">
              <w:tcPr>
                <w:tcW w:w="1275" w:type="dxa"/>
                <w:tcMar>
                  <w:top w:w="40" w:type="dxa"/>
                  <w:left w:w="40" w:type="dxa"/>
                  <w:bottom w:w="40" w:type="dxa"/>
                  <w:right w:w="40" w:type="dxa"/>
                </w:tcMar>
                <w:vAlign w:val="bottom"/>
              </w:tcPr>
            </w:tcPrChange>
          </w:tcPr>
          <w:p w14:paraId="2F630F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25" w:author="Ian Brennan" w:date="2023-04-12T15:36:00Z">
              <w:tcPr>
                <w:tcW w:w="1560" w:type="dxa"/>
                <w:tcMar>
                  <w:top w:w="40" w:type="dxa"/>
                  <w:left w:w="40" w:type="dxa"/>
                  <w:bottom w:w="40" w:type="dxa"/>
                  <w:right w:w="40" w:type="dxa"/>
                </w:tcMar>
                <w:vAlign w:val="bottom"/>
              </w:tcPr>
            </w:tcPrChange>
          </w:tcPr>
          <w:p w14:paraId="065B471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26" w:author="Ian Brennan" w:date="2023-04-12T15:36:00Z">
              <w:tcPr>
                <w:tcW w:w="1605" w:type="dxa"/>
                <w:tcMar>
                  <w:top w:w="40" w:type="dxa"/>
                  <w:left w:w="40" w:type="dxa"/>
                  <w:bottom w:w="40" w:type="dxa"/>
                  <w:right w:w="40" w:type="dxa"/>
                </w:tcMar>
                <w:vAlign w:val="bottom"/>
              </w:tcPr>
            </w:tcPrChange>
          </w:tcPr>
          <w:p w14:paraId="76C4032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27" w:author="Ian Brennan" w:date="2023-04-12T15:36:00Z">
              <w:tcPr>
                <w:tcW w:w="1425" w:type="dxa"/>
                <w:tcMar>
                  <w:top w:w="40" w:type="dxa"/>
                  <w:left w:w="40" w:type="dxa"/>
                  <w:bottom w:w="40" w:type="dxa"/>
                  <w:right w:w="40" w:type="dxa"/>
                </w:tcMar>
                <w:vAlign w:val="bottom"/>
              </w:tcPr>
            </w:tcPrChange>
          </w:tcPr>
          <w:p w14:paraId="58B973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Scaphiophryinae</w:t>
            </w:r>
          </w:p>
        </w:tc>
        <w:tc>
          <w:tcPr>
            <w:tcW w:w="2220" w:type="dxa"/>
            <w:tcMar>
              <w:top w:w="40" w:type="dxa"/>
              <w:left w:w="40" w:type="dxa"/>
              <w:bottom w:w="40" w:type="dxa"/>
              <w:right w:w="40" w:type="dxa"/>
            </w:tcMar>
            <w:vAlign w:val="bottom"/>
            <w:tcPrChange w:id="328" w:author="Ian Brennan" w:date="2023-04-12T15:36:00Z">
              <w:tcPr>
                <w:tcW w:w="2220" w:type="dxa"/>
                <w:tcMar>
                  <w:top w:w="40" w:type="dxa"/>
                  <w:left w:w="40" w:type="dxa"/>
                  <w:bottom w:w="40" w:type="dxa"/>
                  <w:right w:w="40" w:type="dxa"/>
                </w:tcMar>
                <w:vAlign w:val="bottom"/>
              </w:tcPr>
            </w:tcPrChange>
          </w:tcPr>
          <w:p w14:paraId="5D9436E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Scaphiophryne brevis</w:t>
            </w:r>
          </w:p>
        </w:tc>
        <w:tc>
          <w:tcPr>
            <w:tcW w:w="1356" w:type="dxa"/>
            <w:tcMar>
              <w:top w:w="40" w:type="dxa"/>
              <w:left w:w="40" w:type="dxa"/>
              <w:bottom w:w="40" w:type="dxa"/>
              <w:right w:w="40" w:type="dxa"/>
            </w:tcMar>
            <w:vAlign w:val="bottom"/>
            <w:tcPrChange w:id="329" w:author="Ian Brennan" w:date="2023-04-12T15:36:00Z">
              <w:tcPr>
                <w:tcW w:w="1356" w:type="dxa"/>
                <w:tcMar>
                  <w:top w:w="40" w:type="dxa"/>
                  <w:left w:w="40" w:type="dxa"/>
                  <w:bottom w:w="40" w:type="dxa"/>
                  <w:right w:w="40" w:type="dxa"/>
                </w:tcMar>
                <w:vAlign w:val="bottom"/>
              </w:tcPr>
            </w:tcPrChange>
          </w:tcPr>
          <w:p w14:paraId="1A0B2D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PT312</w:t>
            </w:r>
          </w:p>
        </w:tc>
      </w:tr>
      <w:tr w:rsidR="00F23135" w14:paraId="634D9506" w14:textId="77777777" w:rsidTr="009B6D1C">
        <w:trPr>
          <w:trHeight w:hRule="exact" w:val="227"/>
        </w:trPr>
        <w:tc>
          <w:tcPr>
            <w:tcW w:w="1275" w:type="dxa"/>
            <w:tcMar>
              <w:top w:w="40" w:type="dxa"/>
              <w:left w:w="40" w:type="dxa"/>
              <w:bottom w:w="40" w:type="dxa"/>
              <w:right w:w="40" w:type="dxa"/>
            </w:tcMar>
            <w:vAlign w:val="bottom"/>
          </w:tcPr>
          <w:p w14:paraId="202E76E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19369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
          <w:p w14:paraId="7F51DC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
          <w:p w14:paraId="027BFC6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Cophylinae</w:t>
            </w:r>
          </w:p>
        </w:tc>
        <w:tc>
          <w:tcPr>
            <w:tcW w:w="2220" w:type="dxa"/>
            <w:tcMar>
              <w:top w:w="40" w:type="dxa"/>
              <w:left w:w="40" w:type="dxa"/>
              <w:bottom w:w="40" w:type="dxa"/>
              <w:right w:w="40" w:type="dxa"/>
            </w:tcMar>
            <w:vAlign w:val="bottom"/>
          </w:tcPr>
          <w:p w14:paraId="698E3A2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Plethodontohyla notosticta</w:t>
            </w:r>
          </w:p>
        </w:tc>
        <w:tc>
          <w:tcPr>
            <w:tcW w:w="1356" w:type="dxa"/>
            <w:shd w:val="clear" w:color="auto" w:fill="FFFFFF"/>
            <w:tcMar>
              <w:top w:w="40" w:type="dxa"/>
              <w:left w:w="40" w:type="dxa"/>
              <w:bottom w:w="40" w:type="dxa"/>
              <w:right w:w="40" w:type="dxa"/>
            </w:tcMar>
            <w:vAlign w:val="bottom"/>
          </w:tcPr>
          <w:p w14:paraId="1059E25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128714</w:t>
            </w:r>
          </w:p>
        </w:tc>
      </w:tr>
      <w:tr w:rsidR="006211A3" w14:paraId="6556A532" w14:textId="77777777" w:rsidTr="009B6D1C">
        <w:trPr>
          <w:trHeight w:hRule="exact" w:val="227"/>
          <w:trPrChange w:id="330" w:author="Ian Brennan" w:date="2023-04-12T15:36:00Z">
            <w:trPr>
              <w:trHeight w:hRule="exact" w:val="227"/>
            </w:trPr>
          </w:trPrChange>
        </w:trPr>
        <w:tc>
          <w:tcPr>
            <w:tcW w:w="1275" w:type="dxa"/>
            <w:tcMar>
              <w:top w:w="40" w:type="dxa"/>
              <w:left w:w="40" w:type="dxa"/>
              <w:bottom w:w="40" w:type="dxa"/>
              <w:right w:w="40" w:type="dxa"/>
            </w:tcMar>
            <w:vAlign w:val="bottom"/>
            <w:tcPrChange w:id="331" w:author="Ian Brennan" w:date="2023-04-12T15:36:00Z">
              <w:tcPr>
                <w:tcW w:w="1275" w:type="dxa"/>
                <w:tcMar>
                  <w:top w:w="40" w:type="dxa"/>
                  <w:left w:w="40" w:type="dxa"/>
                  <w:bottom w:w="40" w:type="dxa"/>
                  <w:right w:w="40" w:type="dxa"/>
                </w:tcMar>
                <w:vAlign w:val="bottom"/>
              </w:tcPr>
            </w:tcPrChange>
          </w:tcPr>
          <w:p w14:paraId="325AEA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32" w:author="Ian Brennan" w:date="2023-04-12T15:36:00Z">
              <w:tcPr>
                <w:tcW w:w="1560" w:type="dxa"/>
                <w:tcMar>
                  <w:top w:w="40" w:type="dxa"/>
                  <w:left w:w="40" w:type="dxa"/>
                  <w:bottom w:w="40" w:type="dxa"/>
                  <w:right w:w="40" w:type="dxa"/>
                </w:tcMar>
                <w:vAlign w:val="bottom"/>
              </w:tcPr>
            </w:tcPrChange>
          </w:tcPr>
          <w:p w14:paraId="64E17E3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33" w:author="Ian Brennan" w:date="2023-04-12T15:36:00Z">
              <w:tcPr>
                <w:tcW w:w="1605" w:type="dxa"/>
                <w:tcMar>
                  <w:top w:w="40" w:type="dxa"/>
                  <w:left w:w="40" w:type="dxa"/>
                  <w:bottom w:w="40" w:type="dxa"/>
                  <w:right w:w="40" w:type="dxa"/>
                </w:tcMar>
                <w:vAlign w:val="bottom"/>
              </w:tcPr>
            </w:tcPrChange>
          </w:tcPr>
          <w:p w14:paraId="39B309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34" w:author="Ian Brennan" w:date="2023-04-12T15:36:00Z">
              <w:tcPr>
                <w:tcW w:w="1425" w:type="dxa"/>
                <w:tcMar>
                  <w:top w:w="40" w:type="dxa"/>
                  <w:left w:w="40" w:type="dxa"/>
                  <w:bottom w:w="40" w:type="dxa"/>
                  <w:right w:w="40" w:type="dxa"/>
                </w:tcMar>
                <w:vAlign w:val="bottom"/>
              </w:tcPr>
            </w:tcPrChange>
          </w:tcPr>
          <w:p w14:paraId="246E02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Kalophryinae</w:t>
            </w:r>
          </w:p>
        </w:tc>
        <w:tc>
          <w:tcPr>
            <w:tcW w:w="2220" w:type="dxa"/>
            <w:tcMar>
              <w:top w:w="40" w:type="dxa"/>
              <w:left w:w="40" w:type="dxa"/>
              <w:bottom w:w="40" w:type="dxa"/>
              <w:right w:w="40" w:type="dxa"/>
            </w:tcMar>
            <w:vAlign w:val="bottom"/>
            <w:tcPrChange w:id="335" w:author="Ian Brennan" w:date="2023-04-12T15:36:00Z">
              <w:tcPr>
                <w:tcW w:w="2220" w:type="dxa"/>
                <w:tcMar>
                  <w:top w:w="40" w:type="dxa"/>
                  <w:left w:w="40" w:type="dxa"/>
                  <w:bottom w:w="40" w:type="dxa"/>
                  <w:right w:w="40" w:type="dxa"/>
                </w:tcMar>
                <w:vAlign w:val="bottom"/>
              </w:tcPr>
            </w:tcPrChange>
          </w:tcPr>
          <w:p w14:paraId="2B59074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Kalophrynus interlineatus</w:t>
            </w:r>
          </w:p>
        </w:tc>
        <w:tc>
          <w:tcPr>
            <w:tcW w:w="1356" w:type="dxa"/>
            <w:tcMar>
              <w:top w:w="40" w:type="dxa"/>
              <w:left w:w="40" w:type="dxa"/>
              <w:bottom w:w="40" w:type="dxa"/>
              <w:right w:w="40" w:type="dxa"/>
            </w:tcMar>
            <w:vAlign w:val="bottom"/>
            <w:tcPrChange w:id="336" w:author="Ian Brennan" w:date="2023-04-12T15:36:00Z">
              <w:tcPr>
                <w:tcW w:w="1356" w:type="dxa"/>
                <w:tcMar>
                  <w:top w:w="40" w:type="dxa"/>
                  <w:left w:w="40" w:type="dxa"/>
                  <w:bottom w:w="40" w:type="dxa"/>
                  <w:right w:w="40" w:type="dxa"/>
                </w:tcMar>
                <w:vAlign w:val="bottom"/>
              </w:tcPr>
            </w:tcPrChange>
          </w:tcPr>
          <w:p w14:paraId="1178E0D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105933</w:t>
            </w:r>
          </w:p>
        </w:tc>
      </w:tr>
      <w:tr w:rsidR="006211A3" w14:paraId="0E59A5B4" w14:textId="77777777" w:rsidTr="009B6D1C">
        <w:trPr>
          <w:trHeight w:hRule="exact" w:val="227"/>
          <w:trPrChange w:id="337" w:author="Ian Brennan" w:date="2023-04-12T15:36:00Z">
            <w:trPr>
              <w:trHeight w:hRule="exact" w:val="227"/>
            </w:trPr>
          </w:trPrChange>
        </w:trPr>
        <w:tc>
          <w:tcPr>
            <w:tcW w:w="1275" w:type="dxa"/>
            <w:tcMar>
              <w:top w:w="40" w:type="dxa"/>
              <w:left w:w="40" w:type="dxa"/>
              <w:bottom w:w="40" w:type="dxa"/>
              <w:right w:w="40" w:type="dxa"/>
            </w:tcMar>
            <w:vAlign w:val="bottom"/>
            <w:tcPrChange w:id="338" w:author="Ian Brennan" w:date="2023-04-12T15:36:00Z">
              <w:tcPr>
                <w:tcW w:w="1275" w:type="dxa"/>
                <w:tcMar>
                  <w:top w:w="40" w:type="dxa"/>
                  <w:left w:w="40" w:type="dxa"/>
                  <w:bottom w:w="40" w:type="dxa"/>
                  <w:right w:w="40" w:type="dxa"/>
                </w:tcMar>
                <w:vAlign w:val="bottom"/>
              </w:tcPr>
            </w:tcPrChange>
          </w:tcPr>
          <w:p w14:paraId="480C4A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39" w:author="Ian Brennan" w:date="2023-04-12T15:36:00Z">
              <w:tcPr>
                <w:tcW w:w="1560" w:type="dxa"/>
                <w:tcMar>
                  <w:top w:w="40" w:type="dxa"/>
                  <w:left w:w="40" w:type="dxa"/>
                  <w:bottom w:w="40" w:type="dxa"/>
                  <w:right w:w="40" w:type="dxa"/>
                </w:tcMar>
                <w:vAlign w:val="bottom"/>
              </w:tcPr>
            </w:tcPrChange>
          </w:tcPr>
          <w:p w14:paraId="1A849B1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40" w:author="Ian Brennan" w:date="2023-04-12T15:36:00Z">
              <w:tcPr>
                <w:tcW w:w="1605" w:type="dxa"/>
                <w:tcMar>
                  <w:top w:w="40" w:type="dxa"/>
                  <w:left w:w="40" w:type="dxa"/>
                  <w:bottom w:w="40" w:type="dxa"/>
                  <w:right w:w="40" w:type="dxa"/>
                </w:tcMar>
                <w:vAlign w:val="bottom"/>
              </w:tcPr>
            </w:tcPrChange>
          </w:tcPr>
          <w:p w14:paraId="6C3ED00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41" w:author="Ian Brennan" w:date="2023-04-12T15:36:00Z">
              <w:tcPr>
                <w:tcW w:w="1425" w:type="dxa"/>
                <w:tcMar>
                  <w:top w:w="40" w:type="dxa"/>
                  <w:left w:w="40" w:type="dxa"/>
                  <w:bottom w:w="40" w:type="dxa"/>
                  <w:right w:w="40" w:type="dxa"/>
                </w:tcMar>
                <w:vAlign w:val="bottom"/>
              </w:tcPr>
            </w:tcPrChange>
          </w:tcPr>
          <w:p w14:paraId="40BF23A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Dyscophinae</w:t>
            </w:r>
          </w:p>
        </w:tc>
        <w:tc>
          <w:tcPr>
            <w:tcW w:w="2220" w:type="dxa"/>
            <w:tcMar>
              <w:top w:w="40" w:type="dxa"/>
              <w:left w:w="40" w:type="dxa"/>
              <w:bottom w:w="40" w:type="dxa"/>
              <w:right w:w="40" w:type="dxa"/>
            </w:tcMar>
            <w:vAlign w:val="bottom"/>
            <w:tcPrChange w:id="342" w:author="Ian Brennan" w:date="2023-04-12T15:36:00Z">
              <w:tcPr>
                <w:tcW w:w="2220" w:type="dxa"/>
                <w:tcMar>
                  <w:top w:w="40" w:type="dxa"/>
                  <w:left w:w="40" w:type="dxa"/>
                  <w:bottom w:w="40" w:type="dxa"/>
                  <w:right w:w="40" w:type="dxa"/>
                </w:tcMar>
                <w:vAlign w:val="bottom"/>
              </w:tcPr>
            </w:tcPrChange>
          </w:tcPr>
          <w:p w14:paraId="7FC7EE1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Dyscophus guineti</w:t>
            </w:r>
          </w:p>
        </w:tc>
        <w:tc>
          <w:tcPr>
            <w:tcW w:w="1356" w:type="dxa"/>
            <w:tcMar>
              <w:top w:w="40" w:type="dxa"/>
              <w:left w:w="40" w:type="dxa"/>
              <w:bottom w:w="40" w:type="dxa"/>
              <w:right w:w="40" w:type="dxa"/>
            </w:tcMar>
            <w:vAlign w:val="bottom"/>
            <w:tcPrChange w:id="343" w:author="Ian Brennan" w:date="2023-04-12T15:36:00Z">
              <w:tcPr>
                <w:tcW w:w="1356" w:type="dxa"/>
                <w:tcMar>
                  <w:top w:w="40" w:type="dxa"/>
                  <w:left w:w="40" w:type="dxa"/>
                  <w:bottom w:w="40" w:type="dxa"/>
                  <w:right w:w="40" w:type="dxa"/>
                </w:tcMar>
                <w:vAlign w:val="bottom"/>
              </w:tcPr>
            </w:tcPrChange>
          </w:tcPr>
          <w:p w14:paraId="340712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238744</w:t>
            </w:r>
          </w:p>
        </w:tc>
      </w:tr>
      <w:tr w:rsidR="006211A3" w14:paraId="2D4AEE51" w14:textId="77777777" w:rsidTr="009B6D1C">
        <w:trPr>
          <w:trHeight w:hRule="exact" w:val="227"/>
          <w:trPrChange w:id="344" w:author="Ian Brennan" w:date="2023-04-12T15:36:00Z">
            <w:trPr>
              <w:trHeight w:hRule="exact" w:val="227"/>
            </w:trPr>
          </w:trPrChange>
        </w:trPr>
        <w:tc>
          <w:tcPr>
            <w:tcW w:w="1275" w:type="dxa"/>
            <w:tcMar>
              <w:top w:w="40" w:type="dxa"/>
              <w:left w:w="40" w:type="dxa"/>
              <w:bottom w:w="40" w:type="dxa"/>
              <w:right w:w="40" w:type="dxa"/>
            </w:tcMar>
            <w:vAlign w:val="bottom"/>
            <w:tcPrChange w:id="345" w:author="Ian Brennan" w:date="2023-04-12T15:36:00Z">
              <w:tcPr>
                <w:tcW w:w="1275" w:type="dxa"/>
                <w:tcMar>
                  <w:top w:w="40" w:type="dxa"/>
                  <w:left w:w="40" w:type="dxa"/>
                  <w:bottom w:w="40" w:type="dxa"/>
                  <w:right w:w="40" w:type="dxa"/>
                </w:tcMar>
                <w:vAlign w:val="bottom"/>
              </w:tcPr>
            </w:tcPrChange>
          </w:tcPr>
          <w:p w14:paraId="2036AB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46" w:author="Ian Brennan" w:date="2023-04-12T15:36:00Z">
              <w:tcPr>
                <w:tcW w:w="1560" w:type="dxa"/>
                <w:tcMar>
                  <w:top w:w="40" w:type="dxa"/>
                  <w:left w:w="40" w:type="dxa"/>
                  <w:bottom w:w="40" w:type="dxa"/>
                  <w:right w:w="40" w:type="dxa"/>
                </w:tcMar>
                <w:vAlign w:val="bottom"/>
              </w:tcPr>
            </w:tcPrChange>
          </w:tcPr>
          <w:p w14:paraId="6C55A8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47" w:author="Ian Brennan" w:date="2023-04-12T15:36:00Z">
              <w:tcPr>
                <w:tcW w:w="1605" w:type="dxa"/>
                <w:tcMar>
                  <w:top w:w="40" w:type="dxa"/>
                  <w:left w:w="40" w:type="dxa"/>
                  <w:bottom w:w="40" w:type="dxa"/>
                  <w:right w:w="40" w:type="dxa"/>
                </w:tcMar>
                <w:vAlign w:val="bottom"/>
              </w:tcPr>
            </w:tcPrChange>
          </w:tcPr>
          <w:p w14:paraId="2D21709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48" w:author="Ian Brennan" w:date="2023-04-12T15:36:00Z">
              <w:tcPr>
                <w:tcW w:w="1425" w:type="dxa"/>
                <w:tcMar>
                  <w:top w:w="40" w:type="dxa"/>
                  <w:left w:w="40" w:type="dxa"/>
                  <w:bottom w:w="40" w:type="dxa"/>
                  <w:right w:w="40" w:type="dxa"/>
                </w:tcMar>
                <w:vAlign w:val="bottom"/>
              </w:tcPr>
            </w:tcPrChange>
          </w:tcPr>
          <w:p w14:paraId="76E9D53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Microhylinae</w:t>
            </w:r>
          </w:p>
        </w:tc>
        <w:tc>
          <w:tcPr>
            <w:tcW w:w="2220" w:type="dxa"/>
            <w:tcMar>
              <w:top w:w="40" w:type="dxa"/>
              <w:left w:w="40" w:type="dxa"/>
              <w:bottom w:w="40" w:type="dxa"/>
              <w:right w:w="40" w:type="dxa"/>
            </w:tcMar>
            <w:vAlign w:val="bottom"/>
            <w:tcPrChange w:id="349" w:author="Ian Brennan" w:date="2023-04-12T15:36:00Z">
              <w:tcPr>
                <w:tcW w:w="2220" w:type="dxa"/>
                <w:tcMar>
                  <w:top w:w="40" w:type="dxa"/>
                  <w:left w:w="40" w:type="dxa"/>
                  <w:bottom w:w="40" w:type="dxa"/>
                  <w:right w:w="40" w:type="dxa"/>
                </w:tcMar>
                <w:vAlign w:val="bottom"/>
              </w:tcPr>
            </w:tcPrChange>
          </w:tcPr>
          <w:p w14:paraId="03A619F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Kaloula picta</w:t>
            </w:r>
          </w:p>
        </w:tc>
        <w:tc>
          <w:tcPr>
            <w:tcW w:w="1356" w:type="dxa"/>
            <w:tcMar>
              <w:top w:w="40" w:type="dxa"/>
              <w:left w:w="40" w:type="dxa"/>
              <w:bottom w:w="40" w:type="dxa"/>
              <w:right w:w="40" w:type="dxa"/>
            </w:tcMar>
            <w:vAlign w:val="bottom"/>
            <w:tcPrChange w:id="350" w:author="Ian Brennan" w:date="2023-04-12T15:36:00Z">
              <w:tcPr>
                <w:tcW w:w="1356" w:type="dxa"/>
                <w:tcMar>
                  <w:top w:w="40" w:type="dxa"/>
                  <w:left w:w="40" w:type="dxa"/>
                  <w:bottom w:w="40" w:type="dxa"/>
                  <w:right w:w="40" w:type="dxa"/>
                </w:tcMar>
                <w:vAlign w:val="bottom"/>
              </w:tcPr>
            </w:tcPrChange>
          </w:tcPr>
          <w:p w14:paraId="163FEB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76311</w:t>
            </w:r>
          </w:p>
        </w:tc>
      </w:tr>
      <w:tr w:rsidR="006211A3" w14:paraId="42B9E16B" w14:textId="77777777" w:rsidTr="009B6D1C">
        <w:trPr>
          <w:trHeight w:hRule="exact" w:val="227"/>
          <w:trPrChange w:id="351" w:author="Ian Brennan" w:date="2023-04-12T15:36:00Z">
            <w:trPr>
              <w:trHeight w:hRule="exact" w:val="227"/>
            </w:trPr>
          </w:trPrChange>
        </w:trPr>
        <w:tc>
          <w:tcPr>
            <w:tcW w:w="1275" w:type="dxa"/>
            <w:tcMar>
              <w:top w:w="40" w:type="dxa"/>
              <w:left w:w="40" w:type="dxa"/>
              <w:bottom w:w="40" w:type="dxa"/>
              <w:right w:w="40" w:type="dxa"/>
            </w:tcMar>
            <w:vAlign w:val="bottom"/>
            <w:tcPrChange w:id="352" w:author="Ian Brennan" w:date="2023-04-12T15:36:00Z">
              <w:tcPr>
                <w:tcW w:w="1275" w:type="dxa"/>
                <w:tcMar>
                  <w:top w:w="40" w:type="dxa"/>
                  <w:left w:w="40" w:type="dxa"/>
                  <w:bottom w:w="40" w:type="dxa"/>
                  <w:right w:w="40" w:type="dxa"/>
                </w:tcMar>
                <w:vAlign w:val="bottom"/>
              </w:tcPr>
            </w:tcPrChange>
          </w:tcPr>
          <w:p w14:paraId="2EA55FA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53" w:author="Ian Brennan" w:date="2023-04-12T15:36:00Z">
              <w:tcPr>
                <w:tcW w:w="1560" w:type="dxa"/>
                <w:tcMar>
                  <w:top w:w="40" w:type="dxa"/>
                  <w:left w:w="40" w:type="dxa"/>
                  <w:bottom w:w="40" w:type="dxa"/>
                  <w:right w:w="40" w:type="dxa"/>
                </w:tcMar>
                <w:vAlign w:val="bottom"/>
              </w:tcPr>
            </w:tcPrChange>
          </w:tcPr>
          <w:p w14:paraId="1952AB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54" w:author="Ian Brennan" w:date="2023-04-12T15:36:00Z">
              <w:tcPr>
                <w:tcW w:w="1605" w:type="dxa"/>
                <w:tcMar>
                  <w:top w:w="40" w:type="dxa"/>
                  <w:left w:w="40" w:type="dxa"/>
                  <w:bottom w:w="40" w:type="dxa"/>
                  <w:right w:w="40" w:type="dxa"/>
                </w:tcMar>
                <w:vAlign w:val="bottom"/>
              </w:tcPr>
            </w:tcPrChange>
          </w:tcPr>
          <w:p w14:paraId="1380E1E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55" w:author="Ian Brennan" w:date="2023-04-12T15:36:00Z">
              <w:tcPr>
                <w:tcW w:w="1425" w:type="dxa"/>
                <w:tcMar>
                  <w:top w:w="40" w:type="dxa"/>
                  <w:left w:w="40" w:type="dxa"/>
                  <w:bottom w:w="40" w:type="dxa"/>
                  <w:right w:w="40" w:type="dxa"/>
                </w:tcMar>
                <w:vAlign w:val="bottom"/>
              </w:tcPr>
            </w:tcPrChange>
          </w:tcPr>
          <w:p w14:paraId="526786C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Microhylinae</w:t>
            </w:r>
          </w:p>
        </w:tc>
        <w:tc>
          <w:tcPr>
            <w:tcW w:w="2220" w:type="dxa"/>
            <w:tcMar>
              <w:top w:w="40" w:type="dxa"/>
              <w:left w:w="40" w:type="dxa"/>
              <w:bottom w:w="40" w:type="dxa"/>
              <w:right w:w="40" w:type="dxa"/>
            </w:tcMar>
            <w:vAlign w:val="bottom"/>
            <w:tcPrChange w:id="356" w:author="Ian Brennan" w:date="2023-04-12T15:36:00Z">
              <w:tcPr>
                <w:tcW w:w="2220" w:type="dxa"/>
                <w:tcMar>
                  <w:top w:w="40" w:type="dxa"/>
                  <w:left w:w="40" w:type="dxa"/>
                  <w:bottom w:w="40" w:type="dxa"/>
                  <w:right w:w="40" w:type="dxa"/>
                </w:tcMar>
                <w:vAlign w:val="bottom"/>
              </w:tcPr>
            </w:tcPrChange>
          </w:tcPr>
          <w:p w14:paraId="68AB5A89"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Microhyla berdmorei</w:t>
            </w:r>
          </w:p>
        </w:tc>
        <w:tc>
          <w:tcPr>
            <w:tcW w:w="1356" w:type="dxa"/>
            <w:tcMar>
              <w:top w:w="40" w:type="dxa"/>
              <w:left w:w="40" w:type="dxa"/>
              <w:bottom w:w="40" w:type="dxa"/>
              <w:right w:w="40" w:type="dxa"/>
            </w:tcMar>
            <w:vAlign w:val="bottom"/>
            <w:tcPrChange w:id="357" w:author="Ian Brennan" w:date="2023-04-12T15:36:00Z">
              <w:tcPr>
                <w:tcW w:w="1356" w:type="dxa"/>
                <w:tcMar>
                  <w:top w:w="40" w:type="dxa"/>
                  <w:left w:w="40" w:type="dxa"/>
                  <w:bottom w:w="40" w:type="dxa"/>
                  <w:right w:w="40" w:type="dxa"/>
                </w:tcMar>
                <w:vAlign w:val="bottom"/>
              </w:tcPr>
            </w:tcPrChange>
          </w:tcPr>
          <w:p w14:paraId="10BD217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106005</w:t>
            </w:r>
          </w:p>
        </w:tc>
      </w:tr>
      <w:tr w:rsidR="006211A3" w14:paraId="5481815F" w14:textId="77777777" w:rsidTr="009B6D1C">
        <w:trPr>
          <w:trHeight w:hRule="exact" w:val="227"/>
          <w:trPrChange w:id="358" w:author="Ian Brennan" w:date="2023-04-12T15:36:00Z">
            <w:trPr>
              <w:trHeight w:hRule="exact" w:val="227"/>
            </w:trPr>
          </w:trPrChange>
        </w:trPr>
        <w:tc>
          <w:tcPr>
            <w:tcW w:w="1275" w:type="dxa"/>
            <w:tcMar>
              <w:top w:w="40" w:type="dxa"/>
              <w:left w:w="40" w:type="dxa"/>
              <w:bottom w:w="40" w:type="dxa"/>
              <w:right w:w="40" w:type="dxa"/>
            </w:tcMar>
            <w:vAlign w:val="bottom"/>
            <w:tcPrChange w:id="359" w:author="Ian Brennan" w:date="2023-04-12T15:36:00Z">
              <w:tcPr>
                <w:tcW w:w="1275" w:type="dxa"/>
                <w:tcMar>
                  <w:top w:w="40" w:type="dxa"/>
                  <w:left w:w="40" w:type="dxa"/>
                  <w:bottom w:w="40" w:type="dxa"/>
                  <w:right w:w="40" w:type="dxa"/>
                </w:tcMar>
                <w:vAlign w:val="bottom"/>
              </w:tcPr>
            </w:tcPrChange>
          </w:tcPr>
          <w:p w14:paraId="7009A4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60" w:author="Ian Brennan" w:date="2023-04-12T15:36:00Z">
              <w:tcPr>
                <w:tcW w:w="1560" w:type="dxa"/>
                <w:tcMar>
                  <w:top w:w="40" w:type="dxa"/>
                  <w:left w:w="40" w:type="dxa"/>
                  <w:bottom w:w="40" w:type="dxa"/>
                  <w:right w:w="40" w:type="dxa"/>
                </w:tcMar>
                <w:vAlign w:val="bottom"/>
              </w:tcPr>
            </w:tcPrChange>
          </w:tcPr>
          <w:p w14:paraId="3CEA73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61" w:author="Ian Brennan" w:date="2023-04-12T15:36:00Z">
              <w:tcPr>
                <w:tcW w:w="1605" w:type="dxa"/>
                <w:tcMar>
                  <w:top w:w="40" w:type="dxa"/>
                  <w:left w:w="40" w:type="dxa"/>
                  <w:bottom w:w="40" w:type="dxa"/>
                  <w:right w:w="40" w:type="dxa"/>
                </w:tcMar>
                <w:vAlign w:val="bottom"/>
              </w:tcPr>
            </w:tcPrChange>
          </w:tcPr>
          <w:p w14:paraId="0950B8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62" w:author="Ian Brennan" w:date="2023-04-12T15:36:00Z">
              <w:tcPr>
                <w:tcW w:w="1425" w:type="dxa"/>
                <w:tcMar>
                  <w:top w:w="40" w:type="dxa"/>
                  <w:left w:w="40" w:type="dxa"/>
                  <w:bottom w:w="40" w:type="dxa"/>
                  <w:right w:w="40" w:type="dxa"/>
                </w:tcMar>
                <w:vAlign w:val="bottom"/>
              </w:tcPr>
            </w:tcPrChange>
          </w:tcPr>
          <w:p w14:paraId="78BEE5F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363" w:author="Ian Brennan" w:date="2023-04-12T15:36:00Z">
              <w:tcPr>
                <w:tcW w:w="2220" w:type="dxa"/>
                <w:tcMar>
                  <w:top w:w="40" w:type="dxa"/>
                  <w:left w:w="40" w:type="dxa"/>
                  <w:bottom w:w="40" w:type="dxa"/>
                  <w:right w:w="40" w:type="dxa"/>
                </w:tcMar>
                <w:vAlign w:val="bottom"/>
              </w:tcPr>
            </w:tcPrChange>
          </w:tcPr>
          <w:p w14:paraId="4E89F8F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Liophryne rhododactyla</w:t>
            </w:r>
          </w:p>
        </w:tc>
        <w:tc>
          <w:tcPr>
            <w:tcW w:w="1356" w:type="dxa"/>
            <w:tcMar>
              <w:top w:w="40" w:type="dxa"/>
              <w:left w:w="40" w:type="dxa"/>
              <w:bottom w:w="40" w:type="dxa"/>
              <w:right w:w="40" w:type="dxa"/>
            </w:tcMar>
            <w:vAlign w:val="bottom"/>
            <w:tcPrChange w:id="364" w:author="Ian Brennan" w:date="2023-04-12T15:36:00Z">
              <w:tcPr>
                <w:tcW w:w="1356" w:type="dxa"/>
                <w:tcMar>
                  <w:top w:w="40" w:type="dxa"/>
                  <w:left w:w="40" w:type="dxa"/>
                  <w:bottom w:w="40" w:type="dxa"/>
                  <w:right w:w="40" w:type="dxa"/>
                </w:tcMar>
                <w:vAlign w:val="bottom"/>
              </w:tcPr>
            </w:tcPrChange>
          </w:tcPr>
          <w:p w14:paraId="1E2034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49542</w:t>
            </w:r>
          </w:p>
        </w:tc>
      </w:tr>
      <w:tr w:rsidR="006211A3" w14:paraId="357E76D9" w14:textId="77777777" w:rsidTr="009B6D1C">
        <w:trPr>
          <w:trHeight w:hRule="exact" w:val="227"/>
          <w:trPrChange w:id="365" w:author="Ian Brennan" w:date="2023-04-12T15:36:00Z">
            <w:trPr>
              <w:trHeight w:hRule="exact" w:val="227"/>
            </w:trPr>
          </w:trPrChange>
        </w:trPr>
        <w:tc>
          <w:tcPr>
            <w:tcW w:w="1275" w:type="dxa"/>
            <w:tcMar>
              <w:top w:w="40" w:type="dxa"/>
              <w:left w:w="40" w:type="dxa"/>
              <w:bottom w:w="40" w:type="dxa"/>
              <w:right w:w="40" w:type="dxa"/>
            </w:tcMar>
            <w:vAlign w:val="bottom"/>
            <w:tcPrChange w:id="366" w:author="Ian Brennan" w:date="2023-04-12T15:36:00Z">
              <w:tcPr>
                <w:tcW w:w="1275" w:type="dxa"/>
                <w:tcMar>
                  <w:top w:w="40" w:type="dxa"/>
                  <w:left w:w="40" w:type="dxa"/>
                  <w:bottom w:w="40" w:type="dxa"/>
                  <w:right w:w="40" w:type="dxa"/>
                </w:tcMar>
                <w:vAlign w:val="bottom"/>
              </w:tcPr>
            </w:tcPrChange>
          </w:tcPr>
          <w:p w14:paraId="074CF89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67" w:author="Ian Brennan" w:date="2023-04-12T15:36:00Z">
              <w:tcPr>
                <w:tcW w:w="1560" w:type="dxa"/>
                <w:tcMar>
                  <w:top w:w="40" w:type="dxa"/>
                  <w:left w:w="40" w:type="dxa"/>
                  <w:bottom w:w="40" w:type="dxa"/>
                  <w:right w:w="40" w:type="dxa"/>
                </w:tcMar>
                <w:vAlign w:val="bottom"/>
              </w:tcPr>
            </w:tcPrChange>
          </w:tcPr>
          <w:p w14:paraId="2EE9CC5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68" w:author="Ian Brennan" w:date="2023-04-12T15:36:00Z">
              <w:tcPr>
                <w:tcW w:w="1605" w:type="dxa"/>
                <w:tcMar>
                  <w:top w:w="40" w:type="dxa"/>
                  <w:left w:w="40" w:type="dxa"/>
                  <w:bottom w:w="40" w:type="dxa"/>
                  <w:right w:w="40" w:type="dxa"/>
                </w:tcMar>
                <w:vAlign w:val="bottom"/>
              </w:tcPr>
            </w:tcPrChange>
          </w:tcPr>
          <w:p w14:paraId="5A5004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69" w:author="Ian Brennan" w:date="2023-04-12T15:36:00Z">
              <w:tcPr>
                <w:tcW w:w="1425" w:type="dxa"/>
                <w:tcMar>
                  <w:top w:w="40" w:type="dxa"/>
                  <w:left w:w="40" w:type="dxa"/>
                  <w:bottom w:w="40" w:type="dxa"/>
                  <w:right w:w="40" w:type="dxa"/>
                </w:tcMar>
                <w:vAlign w:val="bottom"/>
              </w:tcPr>
            </w:tcPrChange>
          </w:tcPr>
          <w:p w14:paraId="4AD83A8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370" w:author="Ian Brennan" w:date="2023-04-12T15:36:00Z">
              <w:tcPr>
                <w:tcW w:w="2220" w:type="dxa"/>
                <w:tcMar>
                  <w:top w:w="40" w:type="dxa"/>
                  <w:left w:w="40" w:type="dxa"/>
                  <w:bottom w:w="40" w:type="dxa"/>
                  <w:right w:w="40" w:type="dxa"/>
                </w:tcMar>
                <w:vAlign w:val="bottom"/>
              </w:tcPr>
            </w:tcPrChange>
          </w:tcPr>
          <w:p w14:paraId="644B150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Callulops doriae</w:t>
            </w:r>
          </w:p>
        </w:tc>
        <w:tc>
          <w:tcPr>
            <w:tcW w:w="1356" w:type="dxa"/>
            <w:tcMar>
              <w:top w:w="40" w:type="dxa"/>
              <w:left w:w="40" w:type="dxa"/>
              <w:bottom w:w="40" w:type="dxa"/>
              <w:right w:w="40" w:type="dxa"/>
            </w:tcMar>
            <w:vAlign w:val="bottom"/>
            <w:tcPrChange w:id="371" w:author="Ian Brennan" w:date="2023-04-12T15:36:00Z">
              <w:tcPr>
                <w:tcW w:w="1356" w:type="dxa"/>
                <w:tcMar>
                  <w:top w:w="40" w:type="dxa"/>
                  <w:left w:w="40" w:type="dxa"/>
                  <w:bottom w:w="40" w:type="dxa"/>
                  <w:right w:w="40" w:type="dxa"/>
                </w:tcMar>
                <w:vAlign w:val="bottom"/>
              </w:tcPr>
            </w:tcPrChange>
          </w:tcPr>
          <w:p w14:paraId="2F71A2C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98415</w:t>
            </w:r>
          </w:p>
        </w:tc>
      </w:tr>
      <w:tr w:rsidR="006211A3" w14:paraId="7B3D9F9F" w14:textId="77777777" w:rsidTr="009B6D1C">
        <w:trPr>
          <w:trHeight w:hRule="exact" w:val="227"/>
          <w:trPrChange w:id="372" w:author="Ian Brennan" w:date="2023-04-12T15:36:00Z">
            <w:trPr>
              <w:trHeight w:hRule="exact" w:val="227"/>
            </w:trPr>
          </w:trPrChange>
        </w:trPr>
        <w:tc>
          <w:tcPr>
            <w:tcW w:w="1275" w:type="dxa"/>
            <w:tcMar>
              <w:top w:w="40" w:type="dxa"/>
              <w:left w:w="40" w:type="dxa"/>
              <w:bottom w:w="40" w:type="dxa"/>
              <w:right w:w="40" w:type="dxa"/>
            </w:tcMar>
            <w:vAlign w:val="bottom"/>
            <w:tcPrChange w:id="373" w:author="Ian Brennan" w:date="2023-04-12T15:36:00Z">
              <w:tcPr>
                <w:tcW w:w="1275" w:type="dxa"/>
                <w:tcMar>
                  <w:top w:w="40" w:type="dxa"/>
                  <w:left w:w="40" w:type="dxa"/>
                  <w:bottom w:w="40" w:type="dxa"/>
                  <w:right w:w="40" w:type="dxa"/>
                </w:tcMar>
                <w:vAlign w:val="bottom"/>
              </w:tcPr>
            </w:tcPrChange>
          </w:tcPr>
          <w:p w14:paraId="4FA2326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74" w:author="Ian Brennan" w:date="2023-04-12T15:36:00Z">
              <w:tcPr>
                <w:tcW w:w="1560" w:type="dxa"/>
                <w:tcMar>
                  <w:top w:w="40" w:type="dxa"/>
                  <w:left w:w="40" w:type="dxa"/>
                  <w:bottom w:w="40" w:type="dxa"/>
                  <w:right w:w="40" w:type="dxa"/>
                </w:tcMar>
                <w:vAlign w:val="bottom"/>
              </w:tcPr>
            </w:tcPrChange>
          </w:tcPr>
          <w:p w14:paraId="1C7495E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75" w:author="Ian Brennan" w:date="2023-04-12T15:36:00Z">
              <w:tcPr>
                <w:tcW w:w="1605" w:type="dxa"/>
                <w:tcMar>
                  <w:top w:w="40" w:type="dxa"/>
                  <w:left w:w="40" w:type="dxa"/>
                  <w:bottom w:w="40" w:type="dxa"/>
                  <w:right w:w="40" w:type="dxa"/>
                </w:tcMar>
                <w:vAlign w:val="bottom"/>
              </w:tcPr>
            </w:tcPrChange>
          </w:tcPr>
          <w:p w14:paraId="3FA680E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76" w:author="Ian Brennan" w:date="2023-04-12T15:36:00Z">
              <w:tcPr>
                <w:tcW w:w="1425" w:type="dxa"/>
                <w:tcMar>
                  <w:top w:w="40" w:type="dxa"/>
                  <w:left w:w="40" w:type="dxa"/>
                  <w:bottom w:w="40" w:type="dxa"/>
                  <w:right w:w="40" w:type="dxa"/>
                </w:tcMar>
                <w:vAlign w:val="bottom"/>
              </w:tcPr>
            </w:tcPrChange>
          </w:tcPr>
          <w:p w14:paraId="71ABDF2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377" w:author="Ian Brennan" w:date="2023-04-12T15:36:00Z">
              <w:tcPr>
                <w:tcW w:w="2220" w:type="dxa"/>
                <w:tcMar>
                  <w:top w:w="40" w:type="dxa"/>
                  <w:left w:w="40" w:type="dxa"/>
                  <w:bottom w:w="40" w:type="dxa"/>
                  <w:right w:w="40" w:type="dxa"/>
                </w:tcMar>
                <w:vAlign w:val="bottom"/>
              </w:tcPr>
            </w:tcPrChange>
          </w:tcPr>
          <w:p w14:paraId="699DC99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Hylophorbus rainerguntheri</w:t>
            </w:r>
          </w:p>
        </w:tc>
        <w:tc>
          <w:tcPr>
            <w:tcW w:w="1356" w:type="dxa"/>
            <w:tcMar>
              <w:top w:w="40" w:type="dxa"/>
              <w:left w:w="40" w:type="dxa"/>
              <w:bottom w:w="40" w:type="dxa"/>
              <w:right w:w="40" w:type="dxa"/>
            </w:tcMar>
            <w:vAlign w:val="bottom"/>
            <w:tcPrChange w:id="378" w:author="Ian Brennan" w:date="2023-04-12T15:36:00Z">
              <w:tcPr>
                <w:tcW w:w="1356" w:type="dxa"/>
                <w:tcMar>
                  <w:top w:w="40" w:type="dxa"/>
                  <w:left w:w="40" w:type="dxa"/>
                  <w:bottom w:w="40" w:type="dxa"/>
                  <w:right w:w="40" w:type="dxa"/>
                </w:tcMar>
                <w:vAlign w:val="bottom"/>
              </w:tcPr>
            </w:tcPrChange>
          </w:tcPr>
          <w:p w14:paraId="654AA2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98304</w:t>
            </w:r>
          </w:p>
        </w:tc>
      </w:tr>
      <w:tr w:rsidR="006211A3" w14:paraId="40DF13E5" w14:textId="77777777" w:rsidTr="009B6D1C">
        <w:trPr>
          <w:trHeight w:hRule="exact" w:val="227"/>
          <w:trPrChange w:id="379" w:author="Ian Brennan" w:date="2023-04-12T15:36:00Z">
            <w:trPr>
              <w:trHeight w:hRule="exact" w:val="227"/>
            </w:trPr>
          </w:trPrChange>
        </w:trPr>
        <w:tc>
          <w:tcPr>
            <w:tcW w:w="1275" w:type="dxa"/>
            <w:tcMar>
              <w:top w:w="40" w:type="dxa"/>
              <w:left w:w="40" w:type="dxa"/>
              <w:bottom w:w="40" w:type="dxa"/>
              <w:right w:w="40" w:type="dxa"/>
            </w:tcMar>
            <w:vAlign w:val="bottom"/>
            <w:tcPrChange w:id="380" w:author="Ian Brennan" w:date="2023-04-12T15:36:00Z">
              <w:tcPr>
                <w:tcW w:w="1275" w:type="dxa"/>
                <w:tcMar>
                  <w:top w:w="40" w:type="dxa"/>
                  <w:left w:w="40" w:type="dxa"/>
                  <w:bottom w:w="40" w:type="dxa"/>
                  <w:right w:w="40" w:type="dxa"/>
                </w:tcMar>
                <w:vAlign w:val="bottom"/>
              </w:tcPr>
            </w:tcPrChange>
          </w:tcPr>
          <w:p w14:paraId="062184D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81" w:author="Ian Brennan" w:date="2023-04-12T15:36:00Z">
              <w:tcPr>
                <w:tcW w:w="1560" w:type="dxa"/>
                <w:tcMar>
                  <w:top w:w="40" w:type="dxa"/>
                  <w:left w:w="40" w:type="dxa"/>
                  <w:bottom w:w="40" w:type="dxa"/>
                  <w:right w:w="40" w:type="dxa"/>
                </w:tcMar>
                <w:vAlign w:val="bottom"/>
              </w:tcPr>
            </w:tcPrChange>
          </w:tcPr>
          <w:p w14:paraId="4EF1B2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82" w:author="Ian Brennan" w:date="2023-04-12T15:36:00Z">
              <w:tcPr>
                <w:tcW w:w="1605" w:type="dxa"/>
                <w:tcMar>
                  <w:top w:w="40" w:type="dxa"/>
                  <w:left w:w="40" w:type="dxa"/>
                  <w:bottom w:w="40" w:type="dxa"/>
                  <w:right w:w="40" w:type="dxa"/>
                </w:tcMar>
                <w:vAlign w:val="bottom"/>
              </w:tcPr>
            </w:tcPrChange>
          </w:tcPr>
          <w:p w14:paraId="2964362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83" w:author="Ian Brennan" w:date="2023-04-12T15:36:00Z">
              <w:tcPr>
                <w:tcW w:w="1425" w:type="dxa"/>
                <w:tcMar>
                  <w:top w:w="40" w:type="dxa"/>
                  <w:left w:w="40" w:type="dxa"/>
                  <w:bottom w:w="40" w:type="dxa"/>
                  <w:right w:w="40" w:type="dxa"/>
                </w:tcMar>
                <w:vAlign w:val="bottom"/>
              </w:tcPr>
            </w:tcPrChange>
          </w:tcPr>
          <w:p w14:paraId="047DBF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384" w:author="Ian Brennan" w:date="2023-04-12T15:36:00Z">
              <w:tcPr>
                <w:tcW w:w="2220" w:type="dxa"/>
                <w:tcMar>
                  <w:top w:w="40" w:type="dxa"/>
                  <w:left w:w="40" w:type="dxa"/>
                  <w:bottom w:w="40" w:type="dxa"/>
                  <w:right w:w="40" w:type="dxa"/>
                </w:tcMar>
                <w:vAlign w:val="bottom"/>
              </w:tcPr>
            </w:tcPrChange>
          </w:tcPr>
          <w:p w14:paraId="671EA84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Genyophryne thomsoni</w:t>
            </w:r>
          </w:p>
        </w:tc>
        <w:tc>
          <w:tcPr>
            <w:tcW w:w="1356" w:type="dxa"/>
            <w:tcMar>
              <w:top w:w="40" w:type="dxa"/>
              <w:left w:w="40" w:type="dxa"/>
              <w:bottom w:w="40" w:type="dxa"/>
              <w:right w:w="40" w:type="dxa"/>
            </w:tcMar>
            <w:vAlign w:val="bottom"/>
            <w:tcPrChange w:id="385" w:author="Ian Brennan" w:date="2023-04-12T15:36:00Z">
              <w:tcPr>
                <w:tcW w:w="1356" w:type="dxa"/>
                <w:tcMar>
                  <w:top w:w="40" w:type="dxa"/>
                  <w:left w:w="40" w:type="dxa"/>
                  <w:bottom w:w="40" w:type="dxa"/>
                  <w:right w:w="40" w:type="dxa"/>
                </w:tcMar>
                <w:vAlign w:val="bottom"/>
              </w:tcPr>
            </w:tcPrChange>
          </w:tcPr>
          <w:p w14:paraId="1E29B3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PT452</w:t>
            </w:r>
          </w:p>
        </w:tc>
      </w:tr>
      <w:tr w:rsidR="006211A3" w14:paraId="321049CB" w14:textId="77777777" w:rsidTr="009B6D1C">
        <w:trPr>
          <w:trHeight w:hRule="exact" w:val="227"/>
          <w:trPrChange w:id="386" w:author="Ian Brennan" w:date="2023-04-12T15:36:00Z">
            <w:trPr>
              <w:trHeight w:hRule="exact" w:val="227"/>
            </w:trPr>
          </w:trPrChange>
        </w:trPr>
        <w:tc>
          <w:tcPr>
            <w:tcW w:w="1275" w:type="dxa"/>
            <w:tcMar>
              <w:top w:w="40" w:type="dxa"/>
              <w:left w:w="40" w:type="dxa"/>
              <w:bottom w:w="40" w:type="dxa"/>
              <w:right w:w="40" w:type="dxa"/>
            </w:tcMar>
            <w:vAlign w:val="bottom"/>
            <w:tcPrChange w:id="387" w:author="Ian Brennan" w:date="2023-04-12T15:36:00Z">
              <w:tcPr>
                <w:tcW w:w="1275" w:type="dxa"/>
                <w:tcMar>
                  <w:top w:w="40" w:type="dxa"/>
                  <w:left w:w="40" w:type="dxa"/>
                  <w:bottom w:w="40" w:type="dxa"/>
                  <w:right w:w="40" w:type="dxa"/>
                </w:tcMar>
                <w:vAlign w:val="bottom"/>
              </w:tcPr>
            </w:tcPrChange>
          </w:tcPr>
          <w:p w14:paraId="490B11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88" w:author="Ian Brennan" w:date="2023-04-12T15:36:00Z">
              <w:tcPr>
                <w:tcW w:w="1560" w:type="dxa"/>
                <w:tcMar>
                  <w:top w:w="40" w:type="dxa"/>
                  <w:left w:w="40" w:type="dxa"/>
                  <w:bottom w:w="40" w:type="dxa"/>
                  <w:right w:w="40" w:type="dxa"/>
                </w:tcMar>
                <w:vAlign w:val="bottom"/>
              </w:tcPr>
            </w:tcPrChange>
          </w:tcPr>
          <w:p w14:paraId="48A88F9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89" w:author="Ian Brennan" w:date="2023-04-12T15:36:00Z">
              <w:tcPr>
                <w:tcW w:w="1605" w:type="dxa"/>
                <w:tcMar>
                  <w:top w:w="40" w:type="dxa"/>
                  <w:left w:w="40" w:type="dxa"/>
                  <w:bottom w:w="40" w:type="dxa"/>
                  <w:right w:w="40" w:type="dxa"/>
                </w:tcMar>
                <w:vAlign w:val="bottom"/>
              </w:tcPr>
            </w:tcPrChange>
          </w:tcPr>
          <w:p w14:paraId="059A4E0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90" w:author="Ian Brennan" w:date="2023-04-12T15:36:00Z">
              <w:tcPr>
                <w:tcW w:w="1425" w:type="dxa"/>
                <w:tcMar>
                  <w:top w:w="40" w:type="dxa"/>
                  <w:left w:w="40" w:type="dxa"/>
                  <w:bottom w:w="40" w:type="dxa"/>
                  <w:right w:w="40" w:type="dxa"/>
                </w:tcMar>
                <w:vAlign w:val="bottom"/>
              </w:tcPr>
            </w:tcPrChange>
          </w:tcPr>
          <w:p w14:paraId="0BB0542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391" w:author="Ian Brennan" w:date="2023-04-12T15:36:00Z">
              <w:tcPr>
                <w:tcW w:w="2220" w:type="dxa"/>
                <w:tcMar>
                  <w:top w:w="40" w:type="dxa"/>
                  <w:left w:w="40" w:type="dxa"/>
                  <w:bottom w:w="40" w:type="dxa"/>
                  <w:right w:w="40" w:type="dxa"/>
                </w:tcMar>
                <w:vAlign w:val="bottom"/>
              </w:tcPr>
            </w:tcPrChange>
          </w:tcPr>
          <w:p w14:paraId="0698844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Barygenys flavigularis</w:t>
            </w:r>
          </w:p>
        </w:tc>
        <w:tc>
          <w:tcPr>
            <w:tcW w:w="1356" w:type="dxa"/>
            <w:tcMar>
              <w:top w:w="40" w:type="dxa"/>
              <w:left w:w="40" w:type="dxa"/>
              <w:bottom w:w="40" w:type="dxa"/>
              <w:right w:w="40" w:type="dxa"/>
            </w:tcMar>
            <w:vAlign w:val="bottom"/>
            <w:tcPrChange w:id="392" w:author="Ian Brennan" w:date="2023-04-12T15:36:00Z">
              <w:tcPr>
                <w:tcW w:w="1356" w:type="dxa"/>
                <w:tcMar>
                  <w:top w:w="40" w:type="dxa"/>
                  <w:left w:w="40" w:type="dxa"/>
                  <w:bottom w:w="40" w:type="dxa"/>
                  <w:right w:w="40" w:type="dxa"/>
                </w:tcMar>
                <w:vAlign w:val="bottom"/>
              </w:tcPr>
            </w:tcPrChange>
          </w:tcPr>
          <w:p w14:paraId="24176F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PT439</w:t>
            </w:r>
          </w:p>
        </w:tc>
      </w:tr>
      <w:tr w:rsidR="006211A3" w14:paraId="64024BFB" w14:textId="77777777" w:rsidTr="009B6D1C">
        <w:trPr>
          <w:trHeight w:hRule="exact" w:val="227"/>
          <w:trPrChange w:id="393" w:author="Ian Brennan" w:date="2023-04-12T15:36:00Z">
            <w:trPr>
              <w:trHeight w:hRule="exact" w:val="227"/>
            </w:trPr>
          </w:trPrChange>
        </w:trPr>
        <w:tc>
          <w:tcPr>
            <w:tcW w:w="1275" w:type="dxa"/>
            <w:tcMar>
              <w:top w:w="40" w:type="dxa"/>
              <w:left w:w="40" w:type="dxa"/>
              <w:bottom w:w="40" w:type="dxa"/>
              <w:right w:w="40" w:type="dxa"/>
            </w:tcMar>
            <w:vAlign w:val="bottom"/>
            <w:tcPrChange w:id="394" w:author="Ian Brennan" w:date="2023-04-12T15:36:00Z">
              <w:tcPr>
                <w:tcW w:w="1275" w:type="dxa"/>
                <w:tcMar>
                  <w:top w:w="40" w:type="dxa"/>
                  <w:left w:w="40" w:type="dxa"/>
                  <w:bottom w:w="40" w:type="dxa"/>
                  <w:right w:w="40" w:type="dxa"/>
                </w:tcMar>
                <w:vAlign w:val="bottom"/>
              </w:tcPr>
            </w:tcPrChange>
          </w:tcPr>
          <w:p w14:paraId="35EBB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95" w:author="Ian Brennan" w:date="2023-04-12T15:36:00Z">
              <w:tcPr>
                <w:tcW w:w="1560" w:type="dxa"/>
                <w:tcMar>
                  <w:top w:w="40" w:type="dxa"/>
                  <w:left w:w="40" w:type="dxa"/>
                  <w:bottom w:w="40" w:type="dxa"/>
                  <w:right w:w="40" w:type="dxa"/>
                </w:tcMar>
                <w:vAlign w:val="bottom"/>
              </w:tcPr>
            </w:tcPrChange>
          </w:tcPr>
          <w:p w14:paraId="2F18AD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396" w:author="Ian Brennan" w:date="2023-04-12T15:36:00Z">
              <w:tcPr>
                <w:tcW w:w="1605" w:type="dxa"/>
                <w:tcMar>
                  <w:top w:w="40" w:type="dxa"/>
                  <w:left w:w="40" w:type="dxa"/>
                  <w:bottom w:w="40" w:type="dxa"/>
                  <w:right w:w="40" w:type="dxa"/>
                </w:tcMar>
                <w:vAlign w:val="bottom"/>
              </w:tcPr>
            </w:tcPrChange>
          </w:tcPr>
          <w:p w14:paraId="60B47EC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397" w:author="Ian Brennan" w:date="2023-04-12T15:36:00Z">
              <w:tcPr>
                <w:tcW w:w="1425" w:type="dxa"/>
                <w:tcMar>
                  <w:top w:w="40" w:type="dxa"/>
                  <w:left w:w="40" w:type="dxa"/>
                  <w:bottom w:w="40" w:type="dxa"/>
                  <w:right w:w="40" w:type="dxa"/>
                </w:tcMar>
                <w:vAlign w:val="bottom"/>
              </w:tcPr>
            </w:tcPrChange>
          </w:tcPr>
          <w:p w14:paraId="077080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398" w:author="Ian Brennan" w:date="2023-04-12T15:36:00Z">
              <w:tcPr>
                <w:tcW w:w="2220" w:type="dxa"/>
                <w:tcMar>
                  <w:top w:w="40" w:type="dxa"/>
                  <w:left w:w="40" w:type="dxa"/>
                  <w:bottom w:w="40" w:type="dxa"/>
                  <w:right w:w="40" w:type="dxa"/>
                </w:tcMar>
                <w:vAlign w:val="bottom"/>
              </w:tcPr>
            </w:tcPrChange>
          </w:tcPr>
          <w:p w14:paraId="01EDFBF9"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Copiula pipilans</w:t>
            </w:r>
          </w:p>
        </w:tc>
        <w:tc>
          <w:tcPr>
            <w:tcW w:w="1356" w:type="dxa"/>
            <w:tcMar>
              <w:top w:w="40" w:type="dxa"/>
              <w:left w:w="40" w:type="dxa"/>
              <w:bottom w:w="40" w:type="dxa"/>
              <w:right w:w="40" w:type="dxa"/>
            </w:tcMar>
            <w:vAlign w:val="bottom"/>
            <w:tcPrChange w:id="399" w:author="Ian Brennan" w:date="2023-04-12T15:36:00Z">
              <w:tcPr>
                <w:tcW w:w="1356" w:type="dxa"/>
                <w:tcMar>
                  <w:top w:w="40" w:type="dxa"/>
                  <w:left w:w="40" w:type="dxa"/>
                  <w:bottom w:w="40" w:type="dxa"/>
                  <w:right w:w="40" w:type="dxa"/>
                </w:tcMar>
                <w:vAlign w:val="bottom"/>
              </w:tcPr>
            </w:tcPrChange>
          </w:tcPr>
          <w:p w14:paraId="21E8333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114698</w:t>
            </w:r>
          </w:p>
        </w:tc>
      </w:tr>
      <w:tr w:rsidR="006211A3" w14:paraId="4D797B6B" w14:textId="77777777" w:rsidTr="009B6D1C">
        <w:trPr>
          <w:trHeight w:hRule="exact" w:val="227"/>
          <w:trPrChange w:id="400" w:author="Ian Brennan" w:date="2023-04-12T15:36:00Z">
            <w:trPr>
              <w:trHeight w:hRule="exact" w:val="227"/>
            </w:trPr>
          </w:trPrChange>
        </w:trPr>
        <w:tc>
          <w:tcPr>
            <w:tcW w:w="1275" w:type="dxa"/>
            <w:tcMar>
              <w:top w:w="40" w:type="dxa"/>
              <w:left w:w="40" w:type="dxa"/>
              <w:bottom w:w="40" w:type="dxa"/>
              <w:right w:w="40" w:type="dxa"/>
            </w:tcMar>
            <w:vAlign w:val="bottom"/>
            <w:tcPrChange w:id="401" w:author="Ian Brennan" w:date="2023-04-12T15:36:00Z">
              <w:tcPr>
                <w:tcW w:w="1275" w:type="dxa"/>
                <w:tcMar>
                  <w:top w:w="40" w:type="dxa"/>
                  <w:left w:w="40" w:type="dxa"/>
                  <w:bottom w:w="40" w:type="dxa"/>
                  <w:right w:w="40" w:type="dxa"/>
                </w:tcMar>
                <w:vAlign w:val="bottom"/>
              </w:tcPr>
            </w:tcPrChange>
          </w:tcPr>
          <w:p w14:paraId="4729BC1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02" w:author="Ian Brennan" w:date="2023-04-12T15:36:00Z">
              <w:tcPr>
                <w:tcW w:w="1560" w:type="dxa"/>
                <w:tcMar>
                  <w:top w:w="40" w:type="dxa"/>
                  <w:left w:w="40" w:type="dxa"/>
                  <w:bottom w:w="40" w:type="dxa"/>
                  <w:right w:w="40" w:type="dxa"/>
                </w:tcMar>
                <w:vAlign w:val="bottom"/>
              </w:tcPr>
            </w:tcPrChange>
          </w:tcPr>
          <w:p w14:paraId="2721AB6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403" w:author="Ian Brennan" w:date="2023-04-12T15:36:00Z">
              <w:tcPr>
                <w:tcW w:w="1605" w:type="dxa"/>
                <w:tcMar>
                  <w:top w:w="40" w:type="dxa"/>
                  <w:left w:w="40" w:type="dxa"/>
                  <w:bottom w:w="40" w:type="dxa"/>
                  <w:right w:w="40" w:type="dxa"/>
                </w:tcMar>
                <w:vAlign w:val="bottom"/>
              </w:tcPr>
            </w:tcPrChange>
          </w:tcPr>
          <w:p w14:paraId="51B866B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404" w:author="Ian Brennan" w:date="2023-04-12T15:36:00Z">
              <w:tcPr>
                <w:tcW w:w="1425" w:type="dxa"/>
                <w:tcMar>
                  <w:top w:w="40" w:type="dxa"/>
                  <w:left w:w="40" w:type="dxa"/>
                  <w:bottom w:w="40" w:type="dxa"/>
                  <w:right w:w="40" w:type="dxa"/>
                </w:tcMar>
                <w:vAlign w:val="bottom"/>
              </w:tcPr>
            </w:tcPrChange>
          </w:tcPr>
          <w:p w14:paraId="2A49DA2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05" w:author="Ian Brennan" w:date="2023-04-12T15:36:00Z">
              <w:tcPr>
                <w:tcW w:w="2220" w:type="dxa"/>
                <w:tcMar>
                  <w:top w:w="40" w:type="dxa"/>
                  <w:left w:w="40" w:type="dxa"/>
                  <w:bottom w:w="40" w:type="dxa"/>
                  <w:right w:w="40" w:type="dxa"/>
                </w:tcMar>
                <w:vAlign w:val="bottom"/>
              </w:tcPr>
            </w:tcPrChange>
          </w:tcPr>
          <w:p w14:paraId="6E42787B"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Austrochaperina guttata</w:t>
            </w:r>
          </w:p>
        </w:tc>
        <w:tc>
          <w:tcPr>
            <w:tcW w:w="1356" w:type="dxa"/>
            <w:tcMar>
              <w:top w:w="40" w:type="dxa"/>
              <w:left w:w="40" w:type="dxa"/>
              <w:bottom w:w="40" w:type="dxa"/>
              <w:right w:w="40" w:type="dxa"/>
            </w:tcMar>
            <w:vAlign w:val="bottom"/>
            <w:tcPrChange w:id="406" w:author="Ian Brennan" w:date="2023-04-12T15:36:00Z">
              <w:tcPr>
                <w:tcW w:w="1356" w:type="dxa"/>
                <w:tcMar>
                  <w:top w:w="40" w:type="dxa"/>
                  <w:left w:w="40" w:type="dxa"/>
                  <w:bottom w:w="40" w:type="dxa"/>
                  <w:right w:w="40" w:type="dxa"/>
                </w:tcMar>
                <w:vAlign w:val="bottom"/>
              </w:tcPr>
            </w:tcPrChange>
          </w:tcPr>
          <w:p w14:paraId="07150BF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141506</w:t>
            </w:r>
          </w:p>
        </w:tc>
      </w:tr>
      <w:tr w:rsidR="006211A3" w14:paraId="45C1181A" w14:textId="77777777" w:rsidTr="009B6D1C">
        <w:trPr>
          <w:trHeight w:hRule="exact" w:val="227"/>
          <w:trPrChange w:id="407" w:author="Ian Brennan" w:date="2023-04-12T15:36:00Z">
            <w:trPr>
              <w:trHeight w:hRule="exact" w:val="227"/>
            </w:trPr>
          </w:trPrChange>
        </w:trPr>
        <w:tc>
          <w:tcPr>
            <w:tcW w:w="1275" w:type="dxa"/>
            <w:tcMar>
              <w:top w:w="40" w:type="dxa"/>
              <w:left w:w="40" w:type="dxa"/>
              <w:bottom w:w="40" w:type="dxa"/>
              <w:right w:w="40" w:type="dxa"/>
            </w:tcMar>
            <w:vAlign w:val="bottom"/>
            <w:tcPrChange w:id="408" w:author="Ian Brennan" w:date="2023-04-12T15:36:00Z">
              <w:tcPr>
                <w:tcW w:w="1275" w:type="dxa"/>
                <w:tcMar>
                  <w:top w:w="40" w:type="dxa"/>
                  <w:left w:w="40" w:type="dxa"/>
                  <w:bottom w:w="40" w:type="dxa"/>
                  <w:right w:w="40" w:type="dxa"/>
                </w:tcMar>
                <w:vAlign w:val="bottom"/>
              </w:tcPr>
            </w:tcPrChange>
          </w:tcPr>
          <w:p w14:paraId="48808C8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09" w:author="Ian Brennan" w:date="2023-04-12T15:36:00Z">
              <w:tcPr>
                <w:tcW w:w="1560" w:type="dxa"/>
                <w:tcMar>
                  <w:top w:w="40" w:type="dxa"/>
                  <w:left w:w="40" w:type="dxa"/>
                  <w:bottom w:w="40" w:type="dxa"/>
                  <w:right w:w="40" w:type="dxa"/>
                </w:tcMar>
                <w:vAlign w:val="bottom"/>
              </w:tcPr>
            </w:tcPrChange>
          </w:tcPr>
          <w:p w14:paraId="069C6DB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410" w:author="Ian Brennan" w:date="2023-04-12T15:36:00Z">
              <w:tcPr>
                <w:tcW w:w="1605" w:type="dxa"/>
                <w:tcMar>
                  <w:top w:w="40" w:type="dxa"/>
                  <w:left w:w="40" w:type="dxa"/>
                  <w:bottom w:w="40" w:type="dxa"/>
                  <w:right w:w="40" w:type="dxa"/>
                </w:tcMar>
                <w:vAlign w:val="bottom"/>
              </w:tcPr>
            </w:tcPrChange>
          </w:tcPr>
          <w:p w14:paraId="3A29C85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411" w:author="Ian Brennan" w:date="2023-04-12T15:36:00Z">
              <w:tcPr>
                <w:tcW w:w="1425" w:type="dxa"/>
                <w:tcMar>
                  <w:top w:w="40" w:type="dxa"/>
                  <w:left w:w="40" w:type="dxa"/>
                  <w:bottom w:w="40" w:type="dxa"/>
                  <w:right w:w="40" w:type="dxa"/>
                </w:tcMar>
                <w:vAlign w:val="bottom"/>
              </w:tcPr>
            </w:tcPrChange>
          </w:tcPr>
          <w:p w14:paraId="6FF6A6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12" w:author="Ian Brennan" w:date="2023-04-12T15:36:00Z">
              <w:tcPr>
                <w:tcW w:w="2220" w:type="dxa"/>
                <w:tcMar>
                  <w:top w:w="40" w:type="dxa"/>
                  <w:left w:w="40" w:type="dxa"/>
                  <w:bottom w:w="40" w:type="dxa"/>
                  <w:right w:w="40" w:type="dxa"/>
                </w:tcMar>
                <w:vAlign w:val="bottom"/>
              </w:tcPr>
            </w:tcPrChange>
          </w:tcPr>
          <w:p w14:paraId="645171D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Austrochaperina gracilipes</w:t>
            </w:r>
          </w:p>
        </w:tc>
        <w:tc>
          <w:tcPr>
            <w:tcW w:w="1356" w:type="dxa"/>
            <w:tcMar>
              <w:top w:w="40" w:type="dxa"/>
              <w:left w:w="40" w:type="dxa"/>
              <w:bottom w:w="40" w:type="dxa"/>
              <w:right w:w="40" w:type="dxa"/>
            </w:tcMar>
            <w:vAlign w:val="bottom"/>
            <w:tcPrChange w:id="413" w:author="Ian Brennan" w:date="2023-04-12T15:36:00Z">
              <w:tcPr>
                <w:tcW w:w="1356" w:type="dxa"/>
                <w:tcMar>
                  <w:top w:w="40" w:type="dxa"/>
                  <w:left w:w="40" w:type="dxa"/>
                  <w:bottom w:w="40" w:type="dxa"/>
                  <w:right w:w="40" w:type="dxa"/>
                </w:tcMar>
                <w:vAlign w:val="bottom"/>
              </w:tcPr>
            </w:tcPrChange>
          </w:tcPr>
          <w:p w14:paraId="23887A1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79186</w:t>
            </w:r>
          </w:p>
        </w:tc>
      </w:tr>
      <w:tr w:rsidR="006211A3" w14:paraId="2B2E9766" w14:textId="77777777" w:rsidTr="009B6D1C">
        <w:trPr>
          <w:trHeight w:hRule="exact" w:val="227"/>
          <w:trPrChange w:id="414" w:author="Ian Brennan" w:date="2023-04-12T15:36:00Z">
            <w:trPr>
              <w:trHeight w:hRule="exact" w:val="227"/>
            </w:trPr>
          </w:trPrChange>
        </w:trPr>
        <w:tc>
          <w:tcPr>
            <w:tcW w:w="1275" w:type="dxa"/>
            <w:tcMar>
              <w:top w:w="40" w:type="dxa"/>
              <w:left w:w="40" w:type="dxa"/>
              <w:bottom w:w="40" w:type="dxa"/>
              <w:right w:w="40" w:type="dxa"/>
            </w:tcMar>
            <w:vAlign w:val="bottom"/>
            <w:tcPrChange w:id="415" w:author="Ian Brennan" w:date="2023-04-12T15:36:00Z">
              <w:tcPr>
                <w:tcW w:w="1275" w:type="dxa"/>
                <w:tcMar>
                  <w:top w:w="40" w:type="dxa"/>
                  <w:left w:w="40" w:type="dxa"/>
                  <w:bottom w:w="40" w:type="dxa"/>
                  <w:right w:w="40" w:type="dxa"/>
                </w:tcMar>
                <w:vAlign w:val="bottom"/>
              </w:tcPr>
            </w:tcPrChange>
          </w:tcPr>
          <w:p w14:paraId="1BC683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16" w:author="Ian Brennan" w:date="2023-04-12T15:36:00Z">
              <w:tcPr>
                <w:tcW w:w="1560" w:type="dxa"/>
                <w:tcMar>
                  <w:top w:w="40" w:type="dxa"/>
                  <w:left w:w="40" w:type="dxa"/>
                  <w:bottom w:w="40" w:type="dxa"/>
                  <w:right w:w="40" w:type="dxa"/>
                </w:tcMar>
                <w:vAlign w:val="bottom"/>
              </w:tcPr>
            </w:tcPrChange>
          </w:tcPr>
          <w:p w14:paraId="29ACA83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417" w:author="Ian Brennan" w:date="2023-04-12T15:36:00Z">
              <w:tcPr>
                <w:tcW w:w="1605" w:type="dxa"/>
                <w:tcMar>
                  <w:top w:w="40" w:type="dxa"/>
                  <w:left w:w="40" w:type="dxa"/>
                  <w:bottom w:w="40" w:type="dxa"/>
                  <w:right w:w="40" w:type="dxa"/>
                </w:tcMar>
                <w:vAlign w:val="bottom"/>
              </w:tcPr>
            </w:tcPrChange>
          </w:tcPr>
          <w:p w14:paraId="5FBF1C7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418" w:author="Ian Brennan" w:date="2023-04-12T15:36:00Z">
              <w:tcPr>
                <w:tcW w:w="1425" w:type="dxa"/>
                <w:tcMar>
                  <w:top w:w="40" w:type="dxa"/>
                  <w:left w:w="40" w:type="dxa"/>
                  <w:bottom w:w="40" w:type="dxa"/>
                  <w:right w:w="40" w:type="dxa"/>
                </w:tcMar>
                <w:vAlign w:val="bottom"/>
              </w:tcPr>
            </w:tcPrChange>
          </w:tcPr>
          <w:p w14:paraId="41B458E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19" w:author="Ian Brennan" w:date="2023-04-12T15:36:00Z">
              <w:tcPr>
                <w:tcW w:w="2220" w:type="dxa"/>
                <w:tcMar>
                  <w:top w:w="40" w:type="dxa"/>
                  <w:left w:w="40" w:type="dxa"/>
                  <w:bottom w:w="40" w:type="dxa"/>
                  <w:right w:w="40" w:type="dxa"/>
                </w:tcMar>
                <w:vAlign w:val="bottom"/>
              </w:tcPr>
            </w:tcPrChange>
          </w:tcPr>
          <w:p w14:paraId="3EC25A1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Austrochaperina robusta</w:t>
            </w:r>
          </w:p>
        </w:tc>
        <w:tc>
          <w:tcPr>
            <w:tcW w:w="1356" w:type="dxa"/>
            <w:tcMar>
              <w:top w:w="40" w:type="dxa"/>
              <w:left w:w="40" w:type="dxa"/>
              <w:bottom w:w="40" w:type="dxa"/>
              <w:right w:w="40" w:type="dxa"/>
            </w:tcMar>
            <w:vAlign w:val="bottom"/>
            <w:tcPrChange w:id="420" w:author="Ian Brennan" w:date="2023-04-12T15:36:00Z">
              <w:tcPr>
                <w:tcW w:w="1356" w:type="dxa"/>
                <w:tcMar>
                  <w:top w:w="40" w:type="dxa"/>
                  <w:left w:w="40" w:type="dxa"/>
                  <w:bottom w:w="40" w:type="dxa"/>
                  <w:right w:w="40" w:type="dxa"/>
                </w:tcMar>
                <w:vAlign w:val="bottom"/>
              </w:tcPr>
            </w:tcPrChange>
          </w:tcPr>
          <w:p w14:paraId="410656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conx5153</w:t>
            </w:r>
          </w:p>
        </w:tc>
      </w:tr>
      <w:tr w:rsidR="006211A3" w14:paraId="12D4BC47" w14:textId="77777777" w:rsidTr="009B6D1C">
        <w:trPr>
          <w:trHeight w:hRule="exact" w:val="227"/>
          <w:trPrChange w:id="421" w:author="Ian Brennan" w:date="2023-04-12T15:36:00Z">
            <w:trPr>
              <w:trHeight w:hRule="exact" w:val="227"/>
            </w:trPr>
          </w:trPrChange>
        </w:trPr>
        <w:tc>
          <w:tcPr>
            <w:tcW w:w="1275" w:type="dxa"/>
            <w:tcMar>
              <w:top w:w="40" w:type="dxa"/>
              <w:left w:w="40" w:type="dxa"/>
              <w:bottom w:w="40" w:type="dxa"/>
              <w:right w:w="40" w:type="dxa"/>
            </w:tcMar>
            <w:vAlign w:val="bottom"/>
            <w:tcPrChange w:id="422" w:author="Ian Brennan" w:date="2023-04-12T15:36:00Z">
              <w:tcPr>
                <w:tcW w:w="1275" w:type="dxa"/>
                <w:tcMar>
                  <w:top w:w="40" w:type="dxa"/>
                  <w:left w:w="40" w:type="dxa"/>
                  <w:bottom w:w="40" w:type="dxa"/>
                  <w:right w:w="40" w:type="dxa"/>
                </w:tcMar>
                <w:vAlign w:val="bottom"/>
              </w:tcPr>
            </w:tcPrChange>
          </w:tcPr>
          <w:p w14:paraId="3572EAF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23" w:author="Ian Brennan" w:date="2023-04-12T15:36:00Z">
              <w:tcPr>
                <w:tcW w:w="1560" w:type="dxa"/>
                <w:tcMar>
                  <w:top w:w="40" w:type="dxa"/>
                  <w:left w:w="40" w:type="dxa"/>
                  <w:bottom w:w="40" w:type="dxa"/>
                  <w:right w:w="40" w:type="dxa"/>
                </w:tcMar>
                <w:vAlign w:val="bottom"/>
              </w:tcPr>
            </w:tcPrChange>
          </w:tcPr>
          <w:p w14:paraId="14ABCC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424" w:author="Ian Brennan" w:date="2023-04-12T15:36:00Z">
              <w:tcPr>
                <w:tcW w:w="1605" w:type="dxa"/>
                <w:tcMar>
                  <w:top w:w="40" w:type="dxa"/>
                  <w:left w:w="40" w:type="dxa"/>
                  <w:bottom w:w="40" w:type="dxa"/>
                  <w:right w:w="40" w:type="dxa"/>
                </w:tcMar>
                <w:vAlign w:val="bottom"/>
              </w:tcPr>
            </w:tcPrChange>
          </w:tcPr>
          <w:p w14:paraId="1DD4505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425" w:author="Ian Brennan" w:date="2023-04-12T15:36:00Z">
              <w:tcPr>
                <w:tcW w:w="1425" w:type="dxa"/>
                <w:tcMar>
                  <w:top w:w="40" w:type="dxa"/>
                  <w:left w:w="40" w:type="dxa"/>
                  <w:bottom w:w="40" w:type="dxa"/>
                  <w:right w:w="40" w:type="dxa"/>
                </w:tcMar>
                <w:vAlign w:val="bottom"/>
              </w:tcPr>
            </w:tcPrChange>
          </w:tcPr>
          <w:p w14:paraId="751AD5C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26" w:author="Ian Brennan" w:date="2023-04-12T15:36:00Z">
              <w:tcPr>
                <w:tcW w:w="2220" w:type="dxa"/>
                <w:tcMar>
                  <w:top w:w="40" w:type="dxa"/>
                  <w:left w:w="40" w:type="dxa"/>
                  <w:bottom w:w="40" w:type="dxa"/>
                  <w:right w:w="40" w:type="dxa"/>
                </w:tcMar>
                <w:vAlign w:val="bottom"/>
              </w:tcPr>
            </w:tcPrChange>
          </w:tcPr>
          <w:p w14:paraId="2187E14D"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Oreophryne brachypus</w:t>
            </w:r>
          </w:p>
        </w:tc>
        <w:tc>
          <w:tcPr>
            <w:tcW w:w="1356" w:type="dxa"/>
            <w:tcMar>
              <w:top w:w="40" w:type="dxa"/>
              <w:left w:w="40" w:type="dxa"/>
              <w:bottom w:w="40" w:type="dxa"/>
              <w:right w:w="40" w:type="dxa"/>
            </w:tcMar>
            <w:vAlign w:val="bottom"/>
            <w:tcPrChange w:id="427" w:author="Ian Brennan" w:date="2023-04-12T15:36:00Z">
              <w:tcPr>
                <w:tcW w:w="1356" w:type="dxa"/>
                <w:tcMar>
                  <w:top w:w="40" w:type="dxa"/>
                  <w:left w:w="40" w:type="dxa"/>
                  <w:bottom w:w="40" w:type="dxa"/>
                  <w:right w:w="40" w:type="dxa"/>
                </w:tcMar>
                <w:vAlign w:val="bottom"/>
              </w:tcPr>
            </w:tcPrChange>
          </w:tcPr>
          <w:p w14:paraId="74DB0E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104804</w:t>
            </w:r>
          </w:p>
        </w:tc>
      </w:tr>
      <w:tr w:rsidR="006211A3" w14:paraId="06EBF812" w14:textId="77777777" w:rsidTr="009B6D1C">
        <w:trPr>
          <w:trHeight w:hRule="exact" w:val="227"/>
          <w:trPrChange w:id="428" w:author="Ian Brennan" w:date="2023-04-12T15:36:00Z">
            <w:trPr>
              <w:trHeight w:hRule="exact" w:val="227"/>
            </w:trPr>
          </w:trPrChange>
        </w:trPr>
        <w:tc>
          <w:tcPr>
            <w:tcW w:w="1275" w:type="dxa"/>
            <w:tcMar>
              <w:top w:w="40" w:type="dxa"/>
              <w:left w:w="40" w:type="dxa"/>
              <w:bottom w:w="40" w:type="dxa"/>
              <w:right w:w="40" w:type="dxa"/>
            </w:tcMar>
            <w:vAlign w:val="bottom"/>
            <w:tcPrChange w:id="429" w:author="Ian Brennan" w:date="2023-04-12T15:36:00Z">
              <w:tcPr>
                <w:tcW w:w="1275" w:type="dxa"/>
                <w:tcMar>
                  <w:top w:w="40" w:type="dxa"/>
                  <w:left w:w="40" w:type="dxa"/>
                  <w:bottom w:w="40" w:type="dxa"/>
                  <w:right w:w="40" w:type="dxa"/>
                </w:tcMar>
                <w:vAlign w:val="bottom"/>
              </w:tcPr>
            </w:tcPrChange>
          </w:tcPr>
          <w:p w14:paraId="06479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30" w:author="Ian Brennan" w:date="2023-04-12T15:36:00Z">
              <w:tcPr>
                <w:tcW w:w="1560" w:type="dxa"/>
                <w:tcMar>
                  <w:top w:w="40" w:type="dxa"/>
                  <w:left w:w="40" w:type="dxa"/>
                  <w:bottom w:w="40" w:type="dxa"/>
                  <w:right w:w="40" w:type="dxa"/>
                </w:tcMar>
                <w:vAlign w:val="bottom"/>
              </w:tcPr>
            </w:tcPrChange>
          </w:tcPr>
          <w:p w14:paraId="0401EEB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431" w:author="Ian Brennan" w:date="2023-04-12T15:36:00Z">
              <w:tcPr>
                <w:tcW w:w="1605" w:type="dxa"/>
                <w:tcMar>
                  <w:top w:w="40" w:type="dxa"/>
                  <w:left w:w="40" w:type="dxa"/>
                  <w:bottom w:w="40" w:type="dxa"/>
                  <w:right w:w="40" w:type="dxa"/>
                </w:tcMar>
                <w:vAlign w:val="bottom"/>
              </w:tcPr>
            </w:tcPrChange>
          </w:tcPr>
          <w:p w14:paraId="5930B3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432" w:author="Ian Brennan" w:date="2023-04-12T15:36:00Z">
              <w:tcPr>
                <w:tcW w:w="1425" w:type="dxa"/>
                <w:tcMar>
                  <w:top w:w="40" w:type="dxa"/>
                  <w:left w:w="40" w:type="dxa"/>
                  <w:bottom w:w="40" w:type="dxa"/>
                  <w:right w:w="40" w:type="dxa"/>
                </w:tcMar>
                <w:vAlign w:val="bottom"/>
              </w:tcPr>
            </w:tcPrChange>
          </w:tcPr>
          <w:p w14:paraId="3C6BFC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33" w:author="Ian Brennan" w:date="2023-04-12T15:36:00Z">
              <w:tcPr>
                <w:tcW w:w="2220" w:type="dxa"/>
                <w:tcMar>
                  <w:top w:w="40" w:type="dxa"/>
                  <w:left w:w="40" w:type="dxa"/>
                  <w:bottom w:w="40" w:type="dxa"/>
                  <w:right w:w="40" w:type="dxa"/>
                </w:tcMar>
                <w:vAlign w:val="bottom"/>
              </w:tcPr>
            </w:tcPrChange>
          </w:tcPr>
          <w:p w14:paraId="15BFC63B"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Aphantophryne pansa</w:t>
            </w:r>
          </w:p>
        </w:tc>
        <w:tc>
          <w:tcPr>
            <w:tcW w:w="1356" w:type="dxa"/>
            <w:tcMar>
              <w:top w:w="40" w:type="dxa"/>
              <w:left w:w="40" w:type="dxa"/>
              <w:bottom w:w="40" w:type="dxa"/>
              <w:right w:w="40" w:type="dxa"/>
            </w:tcMar>
            <w:vAlign w:val="bottom"/>
            <w:tcPrChange w:id="434" w:author="Ian Brennan" w:date="2023-04-12T15:36:00Z">
              <w:tcPr>
                <w:tcW w:w="1356" w:type="dxa"/>
                <w:tcMar>
                  <w:top w:w="40" w:type="dxa"/>
                  <w:left w:w="40" w:type="dxa"/>
                  <w:bottom w:w="40" w:type="dxa"/>
                  <w:right w:w="40" w:type="dxa"/>
                </w:tcMar>
                <w:vAlign w:val="bottom"/>
              </w:tcPr>
            </w:tcPrChange>
          </w:tcPr>
          <w:p w14:paraId="792476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49605</w:t>
            </w:r>
          </w:p>
        </w:tc>
      </w:tr>
      <w:tr w:rsidR="006211A3" w14:paraId="5C91FED9" w14:textId="77777777" w:rsidTr="009B6D1C">
        <w:trPr>
          <w:trHeight w:hRule="exact" w:val="227"/>
          <w:trPrChange w:id="435" w:author="Ian Brennan" w:date="2023-04-12T15:36:00Z">
            <w:trPr>
              <w:trHeight w:hRule="exact" w:val="227"/>
            </w:trPr>
          </w:trPrChange>
        </w:trPr>
        <w:tc>
          <w:tcPr>
            <w:tcW w:w="1275" w:type="dxa"/>
            <w:tcMar>
              <w:top w:w="40" w:type="dxa"/>
              <w:left w:w="40" w:type="dxa"/>
              <w:bottom w:w="40" w:type="dxa"/>
              <w:right w:w="40" w:type="dxa"/>
            </w:tcMar>
            <w:vAlign w:val="bottom"/>
            <w:tcPrChange w:id="436" w:author="Ian Brennan" w:date="2023-04-12T15:36:00Z">
              <w:tcPr>
                <w:tcW w:w="1275" w:type="dxa"/>
                <w:tcMar>
                  <w:top w:w="40" w:type="dxa"/>
                  <w:left w:w="40" w:type="dxa"/>
                  <w:bottom w:w="40" w:type="dxa"/>
                  <w:right w:w="40" w:type="dxa"/>
                </w:tcMar>
                <w:vAlign w:val="bottom"/>
              </w:tcPr>
            </w:tcPrChange>
          </w:tcPr>
          <w:p w14:paraId="259882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37" w:author="Ian Brennan" w:date="2023-04-12T15:36:00Z">
              <w:tcPr>
                <w:tcW w:w="1560" w:type="dxa"/>
                <w:tcMar>
                  <w:top w:w="40" w:type="dxa"/>
                  <w:left w:w="40" w:type="dxa"/>
                  <w:bottom w:w="40" w:type="dxa"/>
                  <w:right w:w="40" w:type="dxa"/>
                </w:tcMar>
                <w:vAlign w:val="bottom"/>
              </w:tcPr>
            </w:tcPrChange>
          </w:tcPr>
          <w:p w14:paraId="66C26A2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438" w:author="Ian Brennan" w:date="2023-04-12T15:36:00Z">
              <w:tcPr>
                <w:tcW w:w="1605" w:type="dxa"/>
                <w:tcMar>
                  <w:top w:w="40" w:type="dxa"/>
                  <w:left w:w="40" w:type="dxa"/>
                  <w:bottom w:w="40" w:type="dxa"/>
                  <w:right w:w="40" w:type="dxa"/>
                </w:tcMar>
                <w:vAlign w:val="bottom"/>
              </w:tcPr>
            </w:tcPrChange>
          </w:tcPr>
          <w:p w14:paraId="4B6EC81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439" w:author="Ian Brennan" w:date="2023-04-12T15:36:00Z">
              <w:tcPr>
                <w:tcW w:w="1425" w:type="dxa"/>
                <w:tcMar>
                  <w:top w:w="40" w:type="dxa"/>
                  <w:left w:w="40" w:type="dxa"/>
                  <w:bottom w:w="40" w:type="dxa"/>
                  <w:right w:w="40" w:type="dxa"/>
                </w:tcMar>
                <w:vAlign w:val="bottom"/>
              </w:tcPr>
            </w:tcPrChange>
          </w:tcPr>
          <w:p w14:paraId="73FFBC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40" w:author="Ian Brennan" w:date="2023-04-12T15:36:00Z">
              <w:tcPr>
                <w:tcW w:w="2220" w:type="dxa"/>
                <w:tcMar>
                  <w:top w:w="40" w:type="dxa"/>
                  <w:left w:w="40" w:type="dxa"/>
                  <w:bottom w:w="40" w:type="dxa"/>
                  <w:right w:w="40" w:type="dxa"/>
                </w:tcMar>
                <w:vAlign w:val="bottom"/>
              </w:tcPr>
            </w:tcPrChange>
          </w:tcPr>
          <w:p w14:paraId="34F439E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parkeri</w:t>
            </w:r>
          </w:p>
        </w:tc>
        <w:tc>
          <w:tcPr>
            <w:tcW w:w="1356" w:type="dxa"/>
            <w:tcMar>
              <w:top w:w="40" w:type="dxa"/>
              <w:left w:w="40" w:type="dxa"/>
              <w:bottom w:w="40" w:type="dxa"/>
              <w:right w:w="40" w:type="dxa"/>
            </w:tcMar>
            <w:vAlign w:val="bottom"/>
            <w:tcPrChange w:id="441" w:author="Ian Brennan" w:date="2023-04-12T15:36:00Z">
              <w:tcPr>
                <w:tcW w:w="1356" w:type="dxa"/>
                <w:tcMar>
                  <w:top w:w="40" w:type="dxa"/>
                  <w:left w:w="40" w:type="dxa"/>
                  <w:bottom w:w="40" w:type="dxa"/>
                  <w:right w:w="40" w:type="dxa"/>
                </w:tcMar>
                <w:vAlign w:val="bottom"/>
              </w:tcPr>
            </w:tcPrChange>
          </w:tcPr>
          <w:p w14:paraId="185DAB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49557</w:t>
            </w:r>
          </w:p>
        </w:tc>
      </w:tr>
      <w:tr w:rsidR="006211A3" w14:paraId="6398DA92" w14:textId="77777777" w:rsidTr="009B6D1C">
        <w:trPr>
          <w:trHeight w:hRule="exact" w:val="227"/>
          <w:trPrChange w:id="442" w:author="Ian Brennan" w:date="2023-04-12T15:36:00Z">
            <w:trPr>
              <w:trHeight w:hRule="exact" w:val="227"/>
            </w:trPr>
          </w:trPrChange>
        </w:trPr>
        <w:tc>
          <w:tcPr>
            <w:tcW w:w="1275" w:type="dxa"/>
            <w:tcMar>
              <w:top w:w="40" w:type="dxa"/>
              <w:left w:w="40" w:type="dxa"/>
              <w:bottom w:w="40" w:type="dxa"/>
              <w:right w:w="40" w:type="dxa"/>
            </w:tcMar>
            <w:vAlign w:val="bottom"/>
            <w:tcPrChange w:id="443" w:author="Ian Brennan" w:date="2023-04-12T15:36:00Z">
              <w:tcPr>
                <w:tcW w:w="1275" w:type="dxa"/>
                <w:tcMar>
                  <w:top w:w="40" w:type="dxa"/>
                  <w:left w:w="40" w:type="dxa"/>
                  <w:bottom w:w="40" w:type="dxa"/>
                  <w:right w:w="40" w:type="dxa"/>
                </w:tcMar>
                <w:vAlign w:val="bottom"/>
              </w:tcPr>
            </w:tcPrChange>
          </w:tcPr>
          <w:p w14:paraId="67EAA3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44" w:author="Ian Brennan" w:date="2023-04-12T15:36:00Z">
              <w:tcPr>
                <w:tcW w:w="1560" w:type="dxa"/>
                <w:tcMar>
                  <w:top w:w="40" w:type="dxa"/>
                  <w:left w:w="40" w:type="dxa"/>
                  <w:bottom w:w="40" w:type="dxa"/>
                  <w:right w:w="40" w:type="dxa"/>
                </w:tcMar>
                <w:vAlign w:val="bottom"/>
              </w:tcPr>
            </w:tcPrChange>
          </w:tcPr>
          <w:p w14:paraId="2F8E2E3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445" w:author="Ian Brennan" w:date="2023-04-12T15:36:00Z">
              <w:tcPr>
                <w:tcW w:w="1605" w:type="dxa"/>
                <w:tcMar>
                  <w:top w:w="40" w:type="dxa"/>
                  <w:left w:w="40" w:type="dxa"/>
                  <w:bottom w:w="40" w:type="dxa"/>
                  <w:right w:w="40" w:type="dxa"/>
                </w:tcMar>
                <w:vAlign w:val="bottom"/>
              </w:tcPr>
            </w:tcPrChange>
          </w:tcPr>
          <w:p w14:paraId="7C9035A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446" w:author="Ian Brennan" w:date="2023-04-12T15:36:00Z">
              <w:tcPr>
                <w:tcW w:w="1425" w:type="dxa"/>
                <w:tcMar>
                  <w:top w:w="40" w:type="dxa"/>
                  <w:left w:w="40" w:type="dxa"/>
                  <w:bottom w:w="40" w:type="dxa"/>
                  <w:right w:w="40" w:type="dxa"/>
                </w:tcMar>
                <w:vAlign w:val="bottom"/>
              </w:tcPr>
            </w:tcPrChange>
          </w:tcPr>
          <w:p w14:paraId="4367CFB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47" w:author="Ian Brennan" w:date="2023-04-12T15:36:00Z">
              <w:tcPr>
                <w:tcW w:w="2220" w:type="dxa"/>
                <w:tcMar>
                  <w:top w:w="40" w:type="dxa"/>
                  <w:left w:w="40" w:type="dxa"/>
                  <w:bottom w:w="40" w:type="dxa"/>
                  <w:right w:w="40" w:type="dxa"/>
                </w:tcMar>
                <w:vAlign w:val="bottom"/>
              </w:tcPr>
            </w:tcPrChange>
          </w:tcPr>
          <w:p w14:paraId="00987D3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balbus</w:t>
            </w:r>
          </w:p>
        </w:tc>
        <w:tc>
          <w:tcPr>
            <w:tcW w:w="1356" w:type="dxa"/>
            <w:tcMar>
              <w:top w:w="40" w:type="dxa"/>
              <w:left w:w="40" w:type="dxa"/>
              <w:bottom w:w="40" w:type="dxa"/>
              <w:right w:w="40" w:type="dxa"/>
            </w:tcMar>
            <w:vAlign w:val="bottom"/>
            <w:tcPrChange w:id="448" w:author="Ian Brennan" w:date="2023-04-12T15:36:00Z">
              <w:tcPr>
                <w:tcW w:w="1356" w:type="dxa"/>
                <w:tcMar>
                  <w:top w:w="40" w:type="dxa"/>
                  <w:left w:w="40" w:type="dxa"/>
                  <w:bottom w:w="40" w:type="dxa"/>
                  <w:right w:w="40" w:type="dxa"/>
                </w:tcMar>
                <w:vAlign w:val="bottom"/>
              </w:tcPr>
            </w:tcPrChange>
          </w:tcPr>
          <w:p w14:paraId="750889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114884</w:t>
            </w:r>
          </w:p>
        </w:tc>
      </w:tr>
      <w:tr w:rsidR="006211A3" w14:paraId="521AB0FC" w14:textId="77777777" w:rsidTr="009B6D1C">
        <w:trPr>
          <w:trHeight w:hRule="exact" w:val="227"/>
          <w:trPrChange w:id="449" w:author="Ian Brennan" w:date="2023-04-12T15:36:00Z">
            <w:trPr>
              <w:trHeight w:hRule="exact" w:val="227"/>
            </w:trPr>
          </w:trPrChange>
        </w:trPr>
        <w:tc>
          <w:tcPr>
            <w:tcW w:w="1275" w:type="dxa"/>
            <w:tcMar>
              <w:top w:w="40" w:type="dxa"/>
              <w:left w:w="40" w:type="dxa"/>
              <w:bottom w:w="40" w:type="dxa"/>
              <w:right w:w="40" w:type="dxa"/>
            </w:tcMar>
            <w:vAlign w:val="bottom"/>
            <w:tcPrChange w:id="450" w:author="Ian Brennan" w:date="2023-04-12T15:36:00Z">
              <w:tcPr>
                <w:tcW w:w="1275" w:type="dxa"/>
                <w:tcMar>
                  <w:top w:w="40" w:type="dxa"/>
                  <w:left w:w="40" w:type="dxa"/>
                  <w:bottom w:w="40" w:type="dxa"/>
                  <w:right w:w="40" w:type="dxa"/>
                </w:tcMar>
                <w:vAlign w:val="bottom"/>
              </w:tcPr>
            </w:tcPrChange>
          </w:tcPr>
          <w:p w14:paraId="7A0600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51" w:author="Ian Brennan" w:date="2023-04-12T15:36:00Z">
              <w:tcPr>
                <w:tcW w:w="1560" w:type="dxa"/>
                <w:tcMar>
                  <w:top w:w="40" w:type="dxa"/>
                  <w:left w:w="40" w:type="dxa"/>
                  <w:bottom w:w="40" w:type="dxa"/>
                  <w:right w:w="40" w:type="dxa"/>
                </w:tcMar>
                <w:vAlign w:val="bottom"/>
              </w:tcPr>
            </w:tcPrChange>
          </w:tcPr>
          <w:p w14:paraId="5348A3C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452" w:author="Ian Brennan" w:date="2023-04-12T15:36:00Z">
              <w:tcPr>
                <w:tcW w:w="1605" w:type="dxa"/>
                <w:tcMar>
                  <w:top w:w="40" w:type="dxa"/>
                  <w:left w:w="40" w:type="dxa"/>
                  <w:bottom w:w="40" w:type="dxa"/>
                  <w:right w:w="40" w:type="dxa"/>
                </w:tcMar>
                <w:vAlign w:val="bottom"/>
              </w:tcPr>
            </w:tcPrChange>
          </w:tcPr>
          <w:p w14:paraId="24C032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453" w:author="Ian Brennan" w:date="2023-04-12T15:36:00Z">
              <w:tcPr>
                <w:tcW w:w="1425" w:type="dxa"/>
                <w:tcMar>
                  <w:top w:w="40" w:type="dxa"/>
                  <w:left w:w="40" w:type="dxa"/>
                  <w:bottom w:w="40" w:type="dxa"/>
                  <w:right w:w="40" w:type="dxa"/>
                </w:tcMar>
                <w:vAlign w:val="bottom"/>
              </w:tcPr>
            </w:tcPrChange>
          </w:tcPr>
          <w:p w14:paraId="7C54D8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54" w:author="Ian Brennan" w:date="2023-04-12T15:36:00Z">
              <w:tcPr>
                <w:tcW w:w="2220" w:type="dxa"/>
                <w:tcMar>
                  <w:top w:w="40" w:type="dxa"/>
                  <w:left w:w="40" w:type="dxa"/>
                  <w:bottom w:w="40" w:type="dxa"/>
                  <w:right w:w="40" w:type="dxa"/>
                </w:tcMar>
                <w:vAlign w:val="bottom"/>
              </w:tcPr>
            </w:tcPrChange>
          </w:tcPr>
          <w:p w14:paraId="5E00C91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bewaniensis</w:t>
            </w:r>
          </w:p>
        </w:tc>
        <w:tc>
          <w:tcPr>
            <w:tcW w:w="1356" w:type="dxa"/>
            <w:tcMar>
              <w:top w:w="40" w:type="dxa"/>
              <w:left w:w="40" w:type="dxa"/>
              <w:bottom w:w="40" w:type="dxa"/>
              <w:right w:w="40" w:type="dxa"/>
            </w:tcMar>
            <w:vAlign w:val="bottom"/>
            <w:tcPrChange w:id="455" w:author="Ian Brennan" w:date="2023-04-12T15:36:00Z">
              <w:tcPr>
                <w:tcW w:w="1356" w:type="dxa"/>
                <w:tcMar>
                  <w:top w:w="40" w:type="dxa"/>
                  <w:left w:w="40" w:type="dxa"/>
                  <w:bottom w:w="40" w:type="dxa"/>
                  <w:right w:w="40" w:type="dxa"/>
                </w:tcMar>
                <w:vAlign w:val="bottom"/>
              </w:tcPr>
            </w:tcPrChange>
          </w:tcPr>
          <w:p w14:paraId="5F30117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112107</w:t>
            </w:r>
          </w:p>
        </w:tc>
      </w:tr>
      <w:tr w:rsidR="006211A3" w14:paraId="3624B24D" w14:textId="77777777" w:rsidTr="009B6D1C">
        <w:trPr>
          <w:trHeight w:hRule="exact" w:val="227"/>
          <w:trPrChange w:id="456" w:author="Ian Brennan" w:date="2023-04-12T15:36:00Z">
            <w:trPr>
              <w:trHeight w:hRule="exact" w:val="227"/>
            </w:trPr>
          </w:trPrChange>
        </w:trPr>
        <w:tc>
          <w:tcPr>
            <w:tcW w:w="1275" w:type="dxa"/>
            <w:tcMar>
              <w:top w:w="40" w:type="dxa"/>
              <w:left w:w="40" w:type="dxa"/>
              <w:bottom w:w="40" w:type="dxa"/>
              <w:right w:w="40" w:type="dxa"/>
            </w:tcMar>
            <w:vAlign w:val="bottom"/>
            <w:tcPrChange w:id="457" w:author="Ian Brennan" w:date="2023-04-12T15:36:00Z">
              <w:tcPr>
                <w:tcW w:w="1275" w:type="dxa"/>
                <w:tcMar>
                  <w:top w:w="40" w:type="dxa"/>
                  <w:left w:w="40" w:type="dxa"/>
                  <w:bottom w:w="40" w:type="dxa"/>
                  <w:right w:w="40" w:type="dxa"/>
                </w:tcMar>
                <w:vAlign w:val="bottom"/>
              </w:tcPr>
            </w:tcPrChange>
          </w:tcPr>
          <w:p w14:paraId="65049A9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58" w:author="Ian Brennan" w:date="2023-04-12T15:36:00Z">
              <w:tcPr>
                <w:tcW w:w="1560" w:type="dxa"/>
                <w:tcMar>
                  <w:top w:w="40" w:type="dxa"/>
                  <w:left w:w="40" w:type="dxa"/>
                  <w:bottom w:w="40" w:type="dxa"/>
                  <w:right w:w="40" w:type="dxa"/>
                </w:tcMar>
                <w:vAlign w:val="bottom"/>
              </w:tcPr>
            </w:tcPrChange>
          </w:tcPr>
          <w:p w14:paraId="7CAAC9D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459" w:author="Ian Brennan" w:date="2023-04-12T15:36:00Z">
              <w:tcPr>
                <w:tcW w:w="1605" w:type="dxa"/>
                <w:tcMar>
                  <w:top w:w="40" w:type="dxa"/>
                  <w:left w:w="40" w:type="dxa"/>
                  <w:bottom w:w="40" w:type="dxa"/>
                  <w:right w:w="40" w:type="dxa"/>
                </w:tcMar>
                <w:vAlign w:val="bottom"/>
              </w:tcPr>
            </w:tcPrChange>
          </w:tcPr>
          <w:p w14:paraId="3F0F735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460" w:author="Ian Brennan" w:date="2023-04-12T15:36:00Z">
              <w:tcPr>
                <w:tcW w:w="1425" w:type="dxa"/>
                <w:tcMar>
                  <w:top w:w="40" w:type="dxa"/>
                  <w:left w:w="40" w:type="dxa"/>
                  <w:bottom w:w="40" w:type="dxa"/>
                  <w:right w:w="40" w:type="dxa"/>
                </w:tcMar>
                <w:vAlign w:val="bottom"/>
              </w:tcPr>
            </w:tcPrChange>
          </w:tcPr>
          <w:p w14:paraId="4EC97A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61" w:author="Ian Brennan" w:date="2023-04-12T15:36:00Z">
              <w:tcPr>
                <w:tcW w:w="2220" w:type="dxa"/>
                <w:tcMar>
                  <w:top w:w="40" w:type="dxa"/>
                  <w:left w:w="40" w:type="dxa"/>
                  <w:bottom w:w="40" w:type="dxa"/>
                  <w:right w:w="40" w:type="dxa"/>
                </w:tcMar>
                <w:vAlign w:val="bottom"/>
              </w:tcPr>
            </w:tcPrChange>
          </w:tcPr>
          <w:p w14:paraId="2265825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crepitans</w:t>
            </w:r>
          </w:p>
        </w:tc>
        <w:tc>
          <w:tcPr>
            <w:tcW w:w="1356" w:type="dxa"/>
            <w:tcMar>
              <w:top w:w="40" w:type="dxa"/>
              <w:left w:w="40" w:type="dxa"/>
              <w:bottom w:w="40" w:type="dxa"/>
              <w:right w:w="40" w:type="dxa"/>
            </w:tcMar>
            <w:vAlign w:val="bottom"/>
            <w:tcPrChange w:id="462" w:author="Ian Brennan" w:date="2023-04-12T15:36:00Z">
              <w:tcPr>
                <w:tcW w:w="1356" w:type="dxa"/>
                <w:tcMar>
                  <w:top w:w="40" w:type="dxa"/>
                  <w:left w:w="40" w:type="dxa"/>
                  <w:bottom w:w="40" w:type="dxa"/>
                  <w:right w:w="40" w:type="dxa"/>
                </w:tcMar>
                <w:vAlign w:val="bottom"/>
              </w:tcPr>
            </w:tcPrChange>
          </w:tcPr>
          <w:p w14:paraId="2B45F71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conx1112</w:t>
            </w:r>
          </w:p>
        </w:tc>
      </w:tr>
      <w:tr w:rsidR="006211A3" w14:paraId="10649ABA" w14:textId="77777777" w:rsidTr="009B6D1C">
        <w:trPr>
          <w:trHeight w:hRule="exact" w:val="227"/>
          <w:trPrChange w:id="463" w:author="Ian Brennan" w:date="2023-04-12T15:36:00Z">
            <w:trPr>
              <w:trHeight w:hRule="exact" w:val="227"/>
            </w:trPr>
          </w:trPrChange>
        </w:trPr>
        <w:tc>
          <w:tcPr>
            <w:tcW w:w="1275" w:type="dxa"/>
            <w:tcMar>
              <w:top w:w="40" w:type="dxa"/>
              <w:left w:w="40" w:type="dxa"/>
              <w:bottom w:w="40" w:type="dxa"/>
              <w:right w:w="40" w:type="dxa"/>
            </w:tcMar>
            <w:vAlign w:val="bottom"/>
            <w:tcPrChange w:id="464" w:author="Ian Brennan" w:date="2023-04-12T15:36:00Z">
              <w:tcPr>
                <w:tcW w:w="1275" w:type="dxa"/>
                <w:tcMar>
                  <w:top w:w="40" w:type="dxa"/>
                  <w:left w:w="40" w:type="dxa"/>
                  <w:bottom w:w="40" w:type="dxa"/>
                  <w:right w:w="40" w:type="dxa"/>
                </w:tcMar>
                <w:vAlign w:val="bottom"/>
              </w:tcPr>
            </w:tcPrChange>
          </w:tcPr>
          <w:p w14:paraId="38D90D5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65" w:author="Ian Brennan" w:date="2023-04-12T15:36:00Z">
              <w:tcPr>
                <w:tcW w:w="1560" w:type="dxa"/>
                <w:tcMar>
                  <w:top w:w="40" w:type="dxa"/>
                  <w:left w:w="40" w:type="dxa"/>
                  <w:bottom w:w="40" w:type="dxa"/>
                  <w:right w:w="40" w:type="dxa"/>
                </w:tcMar>
                <w:vAlign w:val="bottom"/>
              </w:tcPr>
            </w:tcPrChange>
          </w:tcPr>
          <w:p w14:paraId="79E277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466" w:author="Ian Brennan" w:date="2023-04-12T15:36:00Z">
              <w:tcPr>
                <w:tcW w:w="1605" w:type="dxa"/>
                <w:tcMar>
                  <w:top w:w="40" w:type="dxa"/>
                  <w:left w:w="40" w:type="dxa"/>
                  <w:bottom w:w="40" w:type="dxa"/>
                  <w:right w:w="40" w:type="dxa"/>
                </w:tcMar>
                <w:vAlign w:val="bottom"/>
              </w:tcPr>
            </w:tcPrChange>
          </w:tcPr>
          <w:p w14:paraId="7FFC79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467" w:author="Ian Brennan" w:date="2023-04-12T15:36:00Z">
              <w:tcPr>
                <w:tcW w:w="1425" w:type="dxa"/>
                <w:tcMar>
                  <w:top w:w="40" w:type="dxa"/>
                  <w:left w:w="40" w:type="dxa"/>
                  <w:bottom w:w="40" w:type="dxa"/>
                  <w:right w:w="40" w:type="dxa"/>
                </w:tcMar>
                <w:vAlign w:val="bottom"/>
              </w:tcPr>
            </w:tcPrChange>
          </w:tcPr>
          <w:p w14:paraId="13DB1F8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68" w:author="Ian Brennan" w:date="2023-04-12T15:36:00Z">
              <w:tcPr>
                <w:tcW w:w="2220" w:type="dxa"/>
                <w:tcMar>
                  <w:top w:w="40" w:type="dxa"/>
                  <w:left w:w="40" w:type="dxa"/>
                  <w:bottom w:w="40" w:type="dxa"/>
                  <w:right w:w="40" w:type="dxa"/>
                </w:tcMar>
                <w:vAlign w:val="bottom"/>
              </w:tcPr>
            </w:tcPrChange>
          </w:tcPr>
          <w:p w14:paraId="5855193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infacetus</w:t>
            </w:r>
          </w:p>
        </w:tc>
        <w:tc>
          <w:tcPr>
            <w:tcW w:w="1356" w:type="dxa"/>
            <w:tcMar>
              <w:top w:w="40" w:type="dxa"/>
              <w:left w:w="40" w:type="dxa"/>
              <w:bottom w:w="40" w:type="dxa"/>
              <w:right w:w="40" w:type="dxa"/>
            </w:tcMar>
            <w:vAlign w:val="bottom"/>
            <w:tcPrChange w:id="469" w:author="Ian Brennan" w:date="2023-04-12T15:36:00Z">
              <w:tcPr>
                <w:tcW w:w="1356" w:type="dxa"/>
                <w:tcMar>
                  <w:top w:w="40" w:type="dxa"/>
                  <w:left w:w="40" w:type="dxa"/>
                  <w:bottom w:w="40" w:type="dxa"/>
                  <w:right w:w="40" w:type="dxa"/>
                </w:tcMar>
                <w:vAlign w:val="bottom"/>
              </w:tcPr>
            </w:tcPrChange>
          </w:tcPr>
          <w:p w14:paraId="53B636E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conx5295</w:t>
            </w:r>
          </w:p>
        </w:tc>
      </w:tr>
      <w:tr w:rsidR="006211A3" w14:paraId="6CC513E8" w14:textId="77777777" w:rsidTr="009B6D1C">
        <w:trPr>
          <w:trHeight w:hRule="exact" w:val="227"/>
          <w:trPrChange w:id="470" w:author="Ian Brennan" w:date="2023-04-12T15:36:00Z">
            <w:trPr>
              <w:trHeight w:hRule="exact" w:val="227"/>
            </w:trPr>
          </w:trPrChange>
        </w:trPr>
        <w:tc>
          <w:tcPr>
            <w:tcW w:w="1275" w:type="dxa"/>
            <w:tcMar>
              <w:top w:w="40" w:type="dxa"/>
              <w:left w:w="40" w:type="dxa"/>
              <w:bottom w:w="40" w:type="dxa"/>
              <w:right w:w="40" w:type="dxa"/>
            </w:tcMar>
            <w:vAlign w:val="bottom"/>
            <w:tcPrChange w:id="471" w:author="Ian Brennan" w:date="2023-04-12T15:36:00Z">
              <w:tcPr>
                <w:tcW w:w="1275" w:type="dxa"/>
                <w:tcMar>
                  <w:top w:w="40" w:type="dxa"/>
                  <w:left w:w="40" w:type="dxa"/>
                  <w:bottom w:w="40" w:type="dxa"/>
                  <w:right w:w="40" w:type="dxa"/>
                </w:tcMar>
                <w:vAlign w:val="bottom"/>
              </w:tcPr>
            </w:tcPrChange>
          </w:tcPr>
          <w:p w14:paraId="7E90997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72" w:author="Ian Brennan" w:date="2023-04-12T15:36:00Z">
              <w:tcPr>
                <w:tcW w:w="1560" w:type="dxa"/>
                <w:tcMar>
                  <w:top w:w="40" w:type="dxa"/>
                  <w:left w:w="40" w:type="dxa"/>
                  <w:bottom w:w="40" w:type="dxa"/>
                  <w:right w:w="40" w:type="dxa"/>
                </w:tcMar>
                <w:vAlign w:val="bottom"/>
              </w:tcPr>
            </w:tcPrChange>
          </w:tcPr>
          <w:p w14:paraId="0C5DAB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Ranoidea</w:t>
            </w:r>
          </w:p>
        </w:tc>
        <w:tc>
          <w:tcPr>
            <w:tcW w:w="1605" w:type="dxa"/>
            <w:tcMar>
              <w:top w:w="40" w:type="dxa"/>
              <w:left w:w="40" w:type="dxa"/>
              <w:bottom w:w="40" w:type="dxa"/>
              <w:right w:w="40" w:type="dxa"/>
            </w:tcMar>
            <w:vAlign w:val="bottom"/>
            <w:tcPrChange w:id="473" w:author="Ian Brennan" w:date="2023-04-12T15:36:00Z">
              <w:tcPr>
                <w:tcW w:w="1605" w:type="dxa"/>
                <w:tcMar>
                  <w:top w:w="40" w:type="dxa"/>
                  <w:left w:w="40" w:type="dxa"/>
                  <w:bottom w:w="40" w:type="dxa"/>
                  <w:right w:w="40" w:type="dxa"/>
                </w:tcMar>
                <w:vAlign w:val="bottom"/>
              </w:tcPr>
            </w:tcPrChange>
          </w:tcPr>
          <w:p w14:paraId="0091CB8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Microhylidae</w:t>
            </w:r>
          </w:p>
        </w:tc>
        <w:tc>
          <w:tcPr>
            <w:tcW w:w="1425" w:type="dxa"/>
            <w:tcMar>
              <w:top w:w="40" w:type="dxa"/>
              <w:left w:w="40" w:type="dxa"/>
              <w:bottom w:w="40" w:type="dxa"/>
              <w:right w:w="40" w:type="dxa"/>
            </w:tcMar>
            <w:vAlign w:val="bottom"/>
            <w:tcPrChange w:id="474" w:author="Ian Brennan" w:date="2023-04-12T15:36:00Z">
              <w:tcPr>
                <w:tcW w:w="1425" w:type="dxa"/>
                <w:tcMar>
                  <w:top w:w="40" w:type="dxa"/>
                  <w:left w:w="40" w:type="dxa"/>
                  <w:bottom w:w="40" w:type="dxa"/>
                  <w:right w:w="40" w:type="dxa"/>
                </w:tcMar>
                <w:vAlign w:val="bottom"/>
              </w:tcPr>
            </w:tcPrChange>
          </w:tcPr>
          <w:p w14:paraId="74399C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Asterophryinae</w:t>
            </w:r>
          </w:p>
        </w:tc>
        <w:tc>
          <w:tcPr>
            <w:tcW w:w="2220" w:type="dxa"/>
            <w:tcMar>
              <w:top w:w="40" w:type="dxa"/>
              <w:left w:w="40" w:type="dxa"/>
              <w:bottom w:w="40" w:type="dxa"/>
              <w:right w:w="40" w:type="dxa"/>
            </w:tcMar>
            <w:vAlign w:val="bottom"/>
            <w:tcPrChange w:id="475" w:author="Ian Brennan" w:date="2023-04-12T15:36:00Z">
              <w:tcPr>
                <w:tcW w:w="2220" w:type="dxa"/>
                <w:tcMar>
                  <w:top w:w="40" w:type="dxa"/>
                  <w:left w:w="40" w:type="dxa"/>
                  <w:bottom w:w="40" w:type="dxa"/>
                  <w:right w:w="40" w:type="dxa"/>
                </w:tcMar>
                <w:vAlign w:val="bottom"/>
              </w:tcPr>
            </w:tcPrChange>
          </w:tcPr>
          <w:p w14:paraId="6124D71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Cophixalus hosmeri</w:t>
            </w:r>
          </w:p>
        </w:tc>
        <w:tc>
          <w:tcPr>
            <w:tcW w:w="1356" w:type="dxa"/>
            <w:tcMar>
              <w:top w:w="40" w:type="dxa"/>
              <w:left w:w="40" w:type="dxa"/>
              <w:bottom w:w="40" w:type="dxa"/>
              <w:right w:w="40" w:type="dxa"/>
            </w:tcMar>
            <w:vAlign w:val="bottom"/>
            <w:tcPrChange w:id="476" w:author="Ian Brennan" w:date="2023-04-12T15:36:00Z">
              <w:tcPr>
                <w:tcW w:w="1356" w:type="dxa"/>
                <w:tcMar>
                  <w:top w:w="40" w:type="dxa"/>
                  <w:left w:w="40" w:type="dxa"/>
                  <w:bottom w:w="40" w:type="dxa"/>
                  <w:right w:w="40" w:type="dxa"/>
                </w:tcMar>
                <w:vAlign w:val="bottom"/>
              </w:tcPr>
            </w:tcPrChange>
          </w:tcPr>
          <w:p w14:paraId="5D5DA6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conx5267</w:t>
            </w:r>
          </w:p>
        </w:tc>
      </w:tr>
      <w:tr w:rsidR="006211A3" w14:paraId="405490D3" w14:textId="77777777" w:rsidTr="009B6D1C">
        <w:trPr>
          <w:trHeight w:hRule="exact" w:val="227"/>
          <w:trPrChange w:id="477" w:author="Ian Brennan" w:date="2023-04-12T15:36:00Z">
            <w:trPr>
              <w:trHeight w:hRule="exact" w:val="227"/>
            </w:trPr>
          </w:trPrChange>
        </w:trPr>
        <w:tc>
          <w:tcPr>
            <w:tcW w:w="1275" w:type="dxa"/>
            <w:tcMar>
              <w:top w:w="40" w:type="dxa"/>
              <w:left w:w="40" w:type="dxa"/>
              <w:bottom w:w="40" w:type="dxa"/>
              <w:right w:w="40" w:type="dxa"/>
            </w:tcMar>
            <w:vAlign w:val="bottom"/>
            <w:tcPrChange w:id="478" w:author="Ian Brennan" w:date="2023-04-12T15:36:00Z">
              <w:tcPr>
                <w:tcW w:w="1275" w:type="dxa"/>
                <w:tcMar>
                  <w:top w:w="40" w:type="dxa"/>
                  <w:left w:w="40" w:type="dxa"/>
                  <w:bottom w:w="40" w:type="dxa"/>
                  <w:right w:w="40" w:type="dxa"/>
                </w:tcMar>
                <w:vAlign w:val="bottom"/>
              </w:tcPr>
            </w:tcPrChange>
          </w:tcPr>
          <w:p w14:paraId="5F9993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79" w:author="Ian Brennan" w:date="2023-04-12T15:36:00Z">
              <w:tcPr>
                <w:tcW w:w="1560" w:type="dxa"/>
                <w:tcMar>
                  <w:top w:w="40" w:type="dxa"/>
                  <w:left w:w="40" w:type="dxa"/>
                  <w:bottom w:w="40" w:type="dxa"/>
                  <w:right w:w="40" w:type="dxa"/>
                </w:tcMar>
                <w:vAlign w:val="bottom"/>
              </w:tcPr>
            </w:tcPrChange>
          </w:tcPr>
          <w:p w14:paraId="21B6EF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Change w:id="480" w:author="Ian Brennan" w:date="2023-04-12T15:36:00Z">
              <w:tcPr>
                <w:tcW w:w="1605" w:type="dxa"/>
                <w:tcMar>
                  <w:top w:w="40" w:type="dxa"/>
                  <w:left w:w="40" w:type="dxa"/>
                  <w:bottom w:w="40" w:type="dxa"/>
                  <w:right w:w="40" w:type="dxa"/>
                </w:tcMar>
                <w:vAlign w:val="bottom"/>
              </w:tcPr>
            </w:tcPrChange>
          </w:tcPr>
          <w:p w14:paraId="020C6C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Calyptocephalellidae</w:t>
            </w:r>
          </w:p>
        </w:tc>
        <w:tc>
          <w:tcPr>
            <w:tcW w:w="1425" w:type="dxa"/>
            <w:shd w:val="clear" w:color="auto" w:fill="FFFFFF"/>
            <w:tcMar>
              <w:top w:w="40" w:type="dxa"/>
              <w:left w:w="40" w:type="dxa"/>
              <w:bottom w:w="40" w:type="dxa"/>
              <w:right w:w="40" w:type="dxa"/>
            </w:tcMar>
            <w:vAlign w:val="bottom"/>
            <w:tcPrChange w:id="481" w:author="Ian Brennan" w:date="2023-04-12T15:36:00Z">
              <w:tcPr>
                <w:tcW w:w="1425" w:type="dxa"/>
                <w:shd w:val="clear" w:color="auto" w:fill="FFFFFF"/>
                <w:tcMar>
                  <w:top w:w="40" w:type="dxa"/>
                  <w:left w:w="40" w:type="dxa"/>
                  <w:bottom w:w="40" w:type="dxa"/>
                  <w:right w:w="40" w:type="dxa"/>
                </w:tcMar>
                <w:vAlign w:val="bottom"/>
              </w:tcPr>
            </w:tcPrChange>
          </w:tcPr>
          <w:p w14:paraId="31A3FDA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482" w:author="Ian Brennan" w:date="2023-04-12T15:36:00Z">
              <w:tcPr>
                <w:tcW w:w="2220" w:type="dxa"/>
                <w:tcMar>
                  <w:top w:w="40" w:type="dxa"/>
                  <w:left w:w="40" w:type="dxa"/>
                  <w:bottom w:w="40" w:type="dxa"/>
                  <w:right w:w="40" w:type="dxa"/>
                </w:tcMar>
                <w:vAlign w:val="bottom"/>
              </w:tcPr>
            </w:tcPrChange>
          </w:tcPr>
          <w:p w14:paraId="7B459E5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Calyptocephalella gayi</w:t>
            </w:r>
          </w:p>
        </w:tc>
        <w:tc>
          <w:tcPr>
            <w:tcW w:w="1356" w:type="dxa"/>
            <w:tcMar>
              <w:top w:w="40" w:type="dxa"/>
              <w:left w:w="40" w:type="dxa"/>
              <w:bottom w:w="40" w:type="dxa"/>
              <w:right w:w="40" w:type="dxa"/>
            </w:tcMar>
            <w:vAlign w:val="bottom"/>
            <w:tcPrChange w:id="483" w:author="Ian Brennan" w:date="2023-04-12T15:36:00Z">
              <w:tcPr>
                <w:tcW w:w="1356" w:type="dxa"/>
                <w:tcMar>
                  <w:top w:w="40" w:type="dxa"/>
                  <w:left w:w="40" w:type="dxa"/>
                  <w:bottom w:w="40" w:type="dxa"/>
                  <w:right w:w="40" w:type="dxa"/>
                </w:tcMar>
                <w:vAlign w:val="bottom"/>
              </w:tcPr>
            </w:tcPrChange>
          </w:tcPr>
          <w:p w14:paraId="38D78D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PMH 1</w:t>
            </w:r>
          </w:p>
        </w:tc>
      </w:tr>
      <w:tr w:rsidR="00F23135" w14:paraId="0B7926C6" w14:textId="77777777" w:rsidTr="009B6D1C">
        <w:trPr>
          <w:trHeight w:hRule="exact" w:val="227"/>
        </w:trPr>
        <w:tc>
          <w:tcPr>
            <w:tcW w:w="1275" w:type="dxa"/>
            <w:tcMar>
              <w:top w:w="40" w:type="dxa"/>
              <w:left w:w="40" w:type="dxa"/>
              <w:bottom w:w="40" w:type="dxa"/>
              <w:right w:w="40" w:type="dxa"/>
            </w:tcMar>
            <w:vAlign w:val="bottom"/>
          </w:tcPr>
          <w:p w14:paraId="0744B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3370DA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214AB39" w14:textId="1B43E3AE" w:rsidR="006211A3" w:rsidRDefault="00000000">
            <w:pPr>
              <w:spacing w:line="240" w:lineRule="auto"/>
              <w:rPr>
                <w:rFonts w:ascii="CMU Serif Roman" w:eastAsia="CMU Serif Roman" w:hAnsi="CMU Serif Roman" w:cs="CMU Serif Roman"/>
                <w:sz w:val="16"/>
                <w:szCs w:val="16"/>
              </w:rPr>
            </w:pPr>
            <w:del w:id="484" w:author="Ian Brennan" w:date="2023-04-12T15:36:00Z">
              <w:r>
                <w:rPr>
                  <w:rFonts w:ascii="CMU Serif Roman" w:eastAsia="CMU Serif Roman" w:hAnsi="CMU Serif Roman" w:cs="CMU Serif Roman"/>
                  <w:sz w:val="16"/>
                  <w:szCs w:val="16"/>
                </w:rPr>
                <w:delText>Rheobatrachidae</w:delText>
              </w:r>
            </w:del>
            <w:ins w:id="485" w:author="Ian Brennan" w:date="2023-04-12T15:36:00Z">
              <w:r w:rsidR="00C17D9C">
                <w:rPr>
                  <w:rFonts w:ascii="CMU Serif Roman" w:eastAsia="CMU Serif Roman" w:hAnsi="CMU Serif Roman" w:cs="CMU Serif Roman"/>
                  <w:sz w:val="16"/>
                  <w:szCs w:val="16"/>
                </w:rPr>
                <w:t>Myobatrachidae</w:t>
              </w:r>
            </w:ins>
          </w:p>
        </w:tc>
        <w:tc>
          <w:tcPr>
            <w:tcW w:w="1425" w:type="dxa"/>
            <w:shd w:val="clear" w:color="auto" w:fill="FFFFFF"/>
            <w:tcMar>
              <w:top w:w="40" w:type="dxa"/>
              <w:left w:w="40" w:type="dxa"/>
              <w:bottom w:w="40" w:type="dxa"/>
              <w:right w:w="40" w:type="dxa"/>
            </w:tcMar>
            <w:vAlign w:val="bottom"/>
          </w:tcPr>
          <w:p w14:paraId="0DF9697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50108A"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Rheobatrachus silus</w:t>
            </w:r>
          </w:p>
        </w:tc>
        <w:tc>
          <w:tcPr>
            <w:tcW w:w="1356" w:type="dxa"/>
            <w:shd w:val="clear" w:color="auto" w:fill="FFFFFF"/>
            <w:tcMar>
              <w:top w:w="40" w:type="dxa"/>
              <w:left w:w="40" w:type="dxa"/>
              <w:bottom w:w="40" w:type="dxa"/>
              <w:right w:w="40" w:type="dxa"/>
            </w:tcMar>
            <w:vAlign w:val="bottom"/>
          </w:tcPr>
          <w:p w14:paraId="7E973F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7324</w:t>
            </w:r>
          </w:p>
        </w:tc>
      </w:tr>
      <w:tr w:rsidR="00F23135" w14:paraId="552B251F" w14:textId="77777777" w:rsidTr="009B6D1C">
        <w:trPr>
          <w:trHeight w:hRule="exact" w:val="227"/>
        </w:trPr>
        <w:tc>
          <w:tcPr>
            <w:tcW w:w="1275" w:type="dxa"/>
            <w:tcMar>
              <w:top w:w="40" w:type="dxa"/>
              <w:left w:w="40" w:type="dxa"/>
              <w:bottom w:w="40" w:type="dxa"/>
              <w:right w:w="40" w:type="dxa"/>
            </w:tcMar>
            <w:vAlign w:val="bottom"/>
          </w:tcPr>
          <w:p w14:paraId="41D143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41A9A2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5B996B2A" w14:textId="16825405" w:rsidR="006211A3" w:rsidRDefault="00000000">
            <w:pPr>
              <w:spacing w:line="240" w:lineRule="auto"/>
              <w:rPr>
                <w:rFonts w:ascii="CMU Serif Roman" w:eastAsia="CMU Serif Roman" w:hAnsi="CMU Serif Roman" w:cs="CMU Serif Roman"/>
                <w:sz w:val="16"/>
                <w:szCs w:val="16"/>
              </w:rPr>
            </w:pPr>
            <w:del w:id="486" w:author="Ian Brennan" w:date="2023-04-12T15:36:00Z">
              <w:r>
                <w:rPr>
                  <w:rFonts w:ascii="CMU Serif Roman" w:eastAsia="CMU Serif Roman" w:hAnsi="CMU Serif Roman" w:cs="CMU Serif Roman"/>
                  <w:sz w:val="16"/>
                  <w:szCs w:val="16"/>
                </w:rPr>
                <w:delText>Rheobatrachidae</w:delText>
              </w:r>
            </w:del>
            <w:ins w:id="487" w:author="Ian Brennan" w:date="2023-04-12T15:36:00Z">
              <w:r w:rsidR="00C17D9C">
                <w:rPr>
                  <w:rFonts w:ascii="CMU Serif Roman" w:eastAsia="CMU Serif Roman" w:hAnsi="CMU Serif Roman" w:cs="CMU Serif Roman"/>
                  <w:sz w:val="16"/>
                  <w:szCs w:val="16"/>
                </w:rPr>
                <w:t>Myobatrachidae</w:t>
              </w:r>
            </w:ins>
          </w:p>
        </w:tc>
        <w:tc>
          <w:tcPr>
            <w:tcW w:w="1425" w:type="dxa"/>
            <w:shd w:val="clear" w:color="auto" w:fill="FFFFFF"/>
            <w:tcMar>
              <w:top w:w="40" w:type="dxa"/>
              <w:left w:w="40" w:type="dxa"/>
              <w:bottom w:w="40" w:type="dxa"/>
              <w:right w:w="40" w:type="dxa"/>
            </w:tcMar>
            <w:vAlign w:val="bottom"/>
          </w:tcPr>
          <w:p w14:paraId="27B11AA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583DD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Rheobatrachus vitellinus</w:t>
            </w:r>
          </w:p>
        </w:tc>
        <w:tc>
          <w:tcPr>
            <w:tcW w:w="1356" w:type="dxa"/>
            <w:shd w:val="clear" w:color="auto" w:fill="FFFFFF"/>
            <w:tcMar>
              <w:top w:w="40" w:type="dxa"/>
              <w:left w:w="40" w:type="dxa"/>
              <w:bottom w:w="40" w:type="dxa"/>
              <w:right w:w="40" w:type="dxa"/>
            </w:tcMar>
            <w:vAlign w:val="bottom"/>
          </w:tcPr>
          <w:p w14:paraId="6448BA9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105698</w:t>
            </w:r>
          </w:p>
        </w:tc>
      </w:tr>
      <w:tr w:rsidR="00F23135" w14:paraId="16FA3250" w14:textId="77777777" w:rsidTr="009B6D1C">
        <w:trPr>
          <w:trHeight w:hRule="exact" w:val="227"/>
        </w:trPr>
        <w:tc>
          <w:tcPr>
            <w:tcW w:w="1275" w:type="dxa"/>
            <w:tcMar>
              <w:top w:w="40" w:type="dxa"/>
              <w:left w:w="40" w:type="dxa"/>
              <w:bottom w:w="40" w:type="dxa"/>
              <w:right w:w="40" w:type="dxa"/>
            </w:tcMar>
            <w:vAlign w:val="bottom"/>
          </w:tcPr>
          <w:p w14:paraId="733BF0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D79C6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3D3AD41" w14:textId="20DDF413" w:rsidR="006211A3" w:rsidRDefault="00000000">
            <w:pPr>
              <w:spacing w:line="240" w:lineRule="auto"/>
              <w:rPr>
                <w:rFonts w:ascii="CMU Serif Roman" w:eastAsia="CMU Serif Roman" w:hAnsi="CMU Serif Roman" w:cs="CMU Serif Roman"/>
                <w:sz w:val="16"/>
                <w:szCs w:val="16"/>
              </w:rPr>
            </w:pPr>
            <w:del w:id="488" w:author="Ian Brennan" w:date="2023-04-12T15:36:00Z">
              <w:r>
                <w:rPr>
                  <w:rFonts w:ascii="CMU Serif Roman" w:eastAsia="CMU Serif Roman" w:hAnsi="CMU Serif Roman" w:cs="CMU Serif Roman"/>
                  <w:sz w:val="16"/>
                  <w:szCs w:val="16"/>
                </w:rPr>
                <w:delText>Mixophyidae</w:delText>
              </w:r>
            </w:del>
            <w:ins w:id="489" w:author="Ian Brennan" w:date="2023-04-12T15:36:00Z">
              <w:r w:rsidR="00C17D9C">
                <w:rPr>
                  <w:rFonts w:ascii="CMU Serif Roman" w:eastAsia="CMU Serif Roman" w:hAnsi="CMU Serif Roman" w:cs="CMU Serif Roman"/>
                  <w:sz w:val="16"/>
                  <w:szCs w:val="16"/>
                </w:rPr>
                <w:t>Myobatrachidae</w:t>
              </w:r>
            </w:ins>
          </w:p>
        </w:tc>
        <w:tc>
          <w:tcPr>
            <w:tcW w:w="1425" w:type="dxa"/>
            <w:shd w:val="clear" w:color="auto" w:fill="FFFFFF"/>
            <w:tcMar>
              <w:top w:w="40" w:type="dxa"/>
              <w:left w:w="40" w:type="dxa"/>
              <w:bottom w:w="40" w:type="dxa"/>
              <w:right w:w="40" w:type="dxa"/>
            </w:tcMar>
            <w:vAlign w:val="bottom"/>
          </w:tcPr>
          <w:p w14:paraId="0AAA6C2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7050B2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Mixophyes balbus</w:t>
            </w:r>
          </w:p>
        </w:tc>
        <w:tc>
          <w:tcPr>
            <w:tcW w:w="1356" w:type="dxa"/>
            <w:shd w:val="clear" w:color="auto" w:fill="FFFFFF"/>
            <w:tcMar>
              <w:top w:w="40" w:type="dxa"/>
              <w:left w:w="40" w:type="dxa"/>
              <w:bottom w:w="40" w:type="dxa"/>
              <w:right w:w="40" w:type="dxa"/>
            </w:tcMar>
            <w:vAlign w:val="bottom"/>
          </w:tcPr>
          <w:p w14:paraId="278AE8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25323</w:t>
            </w:r>
          </w:p>
        </w:tc>
      </w:tr>
      <w:tr w:rsidR="00F23135" w14:paraId="7BBAB510" w14:textId="77777777" w:rsidTr="009B6D1C">
        <w:trPr>
          <w:trHeight w:hRule="exact" w:val="227"/>
        </w:trPr>
        <w:tc>
          <w:tcPr>
            <w:tcW w:w="1275" w:type="dxa"/>
            <w:tcMar>
              <w:top w:w="40" w:type="dxa"/>
              <w:left w:w="40" w:type="dxa"/>
              <w:bottom w:w="40" w:type="dxa"/>
              <w:right w:w="40" w:type="dxa"/>
            </w:tcMar>
            <w:vAlign w:val="bottom"/>
          </w:tcPr>
          <w:p w14:paraId="1768D55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BCE5A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67B7AC6" w14:textId="7DE92F7A" w:rsidR="006211A3" w:rsidRDefault="00000000">
            <w:pPr>
              <w:spacing w:line="240" w:lineRule="auto"/>
              <w:rPr>
                <w:rFonts w:ascii="CMU Serif Roman" w:eastAsia="CMU Serif Roman" w:hAnsi="CMU Serif Roman" w:cs="CMU Serif Roman"/>
                <w:sz w:val="16"/>
                <w:szCs w:val="16"/>
              </w:rPr>
            </w:pPr>
            <w:del w:id="490" w:author="Ian Brennan" w:date="2023-04-12T15:36:00Z">
              <w:r>
                <w:rPr>
                  <w:rFonts w:ascii="CMU Serif Roman" w:eastAsia="CMU Serif Roman" w:hAnsi="CMU Serif Roman" w:cs="CMU Serif Roman"/>
                  <w:sz w:val="16"/>
                  <w:szCs w:val="16"/>
                </w:rPr>
                <w:delText>Mixophyidae</w:delText>
              </w:r>
            </w:del>
            <w:ins w:id="491" w:author="Ian Brennan" w:date="2023-04-12T15:36:00Z">
              <w:r w:rsidR="00C17D9C">
                <w:rPr>
                  <w:rFonts w:ascii="CMU Serif Roman" w:eastAsia="CMU Serif Roman" w:hAnsi="CMU Serif Roman" w:cs="CMU Serif Roman"/>
                  <w:sz w:val="16"/>
                  <w:szCs w:val="16"/>
                </w:rPr>
                <w:t>Myobatrachidae</w:t>
              </w:r>
            </w:ins>
          </w:p>
        </w:tc>
        <w:tc>
          <w:tcPr>
            <w:tcW w:w="1425" w:type="dxa"/>
            <w:shd w:val="clear" w:color="auto" w:fill="FFFFFF"/>
            <w:tcMar>
              <w:top w:w="40" w:type="dxa"/>
              <w:left w:w="40" w:type="dxa"/>
              <w:bottom w:w="40" w:type="dxa"/>
              <w:right w:w="40" w:type="dxa"/>
            </w:tcMar>
            <w:vAlign w:val="bottom"/>
          </w:tcPr>
          <w:p w14:paraId="6A21B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9C232E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Mixophyes hihihorlo</w:t>
            </w:r>
          </w:p>
        </w:tc>
        <w:tc>
          <w:tcPr>
            <w:tcW w:w="1356" w:type="dxa"/>
            <w:shd w:val="clear" w:color="auto" w:fill="FFFFFF"/>
            <w:tcMar>
              <w:top w:w="40" w:type="dxa"/>
              <w:left w:w="40" w:type="dxa"/>
              <w:bottom w:w="40" w:type="dxa"/>
              <w:right w:w="40" w:type="dxa"/>
            </w:tcMar>
            <w:vAlign w:val="bottom"/>
          </w:tcPr>
          <w:p w14:paraId="1A2796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45861</w:t>
            </w:r>
          </w:p>
        </w:tc>
      </w:tr>
      <w:tr w:rsidR="00F23135" w14:paraId="2C693579" w14:textId="77777777" w:rsidTr="009B6D1C">
        <w:trPr>
          <w:trHeight w:hRule="exact" w:val="227"/>
        </w:trPr>
        <w:tc>
          <w:tcPr>
            <w:tcW w:w="1275" w:type="dxa"/>
            <w:tcMar>
              <w:top w:w="40" w:type="dxa"/>
              <w:left w:w="40" w:type="dxa"/>
              <w:bottom w:w="40" w:type="dxa"/>
              <w:right w:w="40" w:type="dxa"/>
            </w:tcMar>
            <w:vAlign w:val="bottom"/>
          </w:tcPr>
          <w:p w14:paraId="44C1150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50B53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3945BD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437557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7BA2C9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Lechriodus fletcheri</w:t>
            </w:r>
          </w:p>
        </w:tc>
        <w:tc>
          <w:tcPr>
            <w:tcW w:w="1356" w:type="dxa"/>
            <w:shd w:val="clear" w:color="auto" w:fill="FFFFFF"/>
            <w:tcMar>
              <w:top w:w="40" w:type="dxa"/>
              <w:left w:w="40" w:type="dxa"/>
              <w:bottom w:w="40" w:type="dxa"/>
              <w:right w:w="40" w:type="dxa"/>
            </w:tcMar>
            <w:vAlign w:val="bottom"/>
          </w:tcPr>
          <w:p w14:paraId="0C4E21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24892</w:t>
            </w:r>
          </w:p>
        </w:tc>
      </w:tr>
      <w:tr w:rsidR="00F23135" w14:paraId="54293D6C" w14:textId="77777777" w:rsidTr="009B6D1C">
        <w:trPr>
          <w:trHeight w:hRule="exact" w:val="227"/>
        </w:trPr>
        <w:tc>
          <w:tcPr>
            <w:tcW w:w="1275" w:type="dxa"/>
            <w:tcMar>
              <w:top w:w="40" w:type="dxa"/>
              <w:left w:w="40" w:type="dxa"/>
              <w:bottom w:w="40" w:type="dxa"/>
              <w:right w:w="40" w:type="dxa"/>
            </w:tcMar>
            <w:vAlign w:val="bottom"/>
          </w:tcPr>
          <w:p w14:paraId="5B353F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24CBEB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3E11F55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51FD727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31D9FCB"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Opisthodon ornatus</w:t>
            </w:r>
          </w:p>
        </w:tc>
        <w:tc>
          <w:tcPr>
            <w:tcW w:w="1356" w:type="dxa"/>
            <w:shd w:val="clear" w:color="auto" w:fill="FFFFFF"/>
            <w:tcMar>
              <w:top w:w="40" w:type="dxa"/>
              <w:left w:w="40" w:type="dxa"/>
              <w:bottom w:w="40" w:type="dxa"/>
              <w:right w:w="40" w:type="dxa"/>
            </w:tcMar>
            <w:vAlign w:val="bottom"/>
          </w:tcPr>
          <w:p w14:paraId="2287F0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15543</w:t>
            </w:r>
          </w:p>
        </w:tc>
      </w:tr>
      <w:tr w:rsidR="006211A3" w14:paraId="2DA9A474" w14:textId="77777777" w:rsidTr="009B6D1C">
        <w:trPr>
          <w:trHeight w:hRule="exact" w:val="227"/>
          <w:trPrChange w:id="492" w:author="Ian Brennan" w:date="2023-04-12T15:36:00Z">
            <w:trPr>
              <w:trHeight w:hRule="exact" w:val="227"/>
            </w:trPr>
          </w:trPrChange>
        </w:trPr>
        <w:tc>
          <w:tcPr>
            <w:tcW w:w="1275" w:type="dxa"/>
            <w:tcMar>
              <w:top w:w="40" w:type="dxa"/>
              <w:left w:w="40" w:type="dxa"/>
              <w:bottom w:w="40" w:type="dxa"/>
              <w:right w:w="40" w:type="dxa"/>
            </w:tcMar>
            <w:vAlign w:val="bottom"/>
            <w:tcPrChange w:id="493" w:author="Ian Brennan" w:date="2023-04-12T15:36:00Z">
              <w:tcPr>
                <w:tcW w:w="1275" w:type="dxa"/>
                <w:tcMar>
                  <w:top w:w="40" w:type="dxa"/>
                  <w:left w:w="40" w:type="dxa"/>
                  <w:bottom w:w="40" w:type="dxa"/>
                  <w:right w:w="40" w:type="dxa"/>
                </w:tcMar>
                <w:vAlign w:val="bottom"/>
              </w:tcPr>
            </w:tcPrChange>
          </w:tcPr>
          <w:p w14:paraId="4D262C8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94" w:author="Ian Brennan" w:date="2023-04-12T15:36:00Z">
              <w:tcPr>
                <w:tcW w:w="1560" w:type="dxa"/>
                <w:tcMar>
                  <w:top w:w="40" w:type="dxa"/>
                  <w:left w:w="40" w:type="dxa"/>
                  <w:bottom w:w="40" w:type="dxa"/>
                  <w:right w:w="40" w:type="dxa"/>
                </w:tcMar>
                <w:vAlign w:val="bottom"/>
              </w:tcPr>
            </w:tcPrChange>
          </w:tcPr>
          <w:p w14:paraId="4C871E2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Change w:id="495" w:author="Ian Brennan" w:date="2023-04-12T15:36:00Z">
              <w:tcPr>
                <w:tcW w:w="1605" w:type="dxa"/>
                <w:tcMar>
                  <w:top w:w="40" w:type="dxa"/>
                  <w:left w:w="40" w:type="dxa"/>
                  <w:bottom w:w="40" w:type="dxa"/>
                  <w:right w:w="40" w:type="dxa"/>
                </w:tcMar>
                <w:vAlign w:val="bottom"/>
              </w:tcPr>
            </w:tcPrChange>
          </w:tcPr>
          <w:p w14:paraId="769C48E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Change w:id="496" w:author="Ian Brennan" w:date="2023-04-12T15:36:00Z">
              <w:tcPr>
                <w:tcW w:w="1425" w:type="dxa"/>
                <w:shd w:val="clear" w:color="auto" w:fill="FFFFFF"/>
                <w:tcMar>
                  <w:top w:w="40" w:type="dxa"/>
                  <w:left w:w="40" w:type="dxa"/>
                  <w:bottom w:w="40" w:type="dxa"/>
                  <w:right w:w="40" w:type="dxa"/>
                </w:tcMar>
                <w:vAlign w:val="bottom"/>
              </w:tcPr>
            </w:tcPrChange>
          </w:tcPr>
          <w:p w14:paraId="64A4DEF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497" w:author="Ian Brennan" w:date="2023-04-12T15:36:00Z">
              <w:tcPr>
                <w:tcW w:w="2220" w:type="dxa"/>
                <w:tcMar>
                  <w:top w:w="40" w:type="dxa"/>
                  <w:left w:w="40" w:type="dxa"/>
                  <w:bottom w:w="40" w:type="dxa"/>
                  <w:right w:w="40" w:type="dxa"/>
                </w:tcMar>
                <w:vAlign w:val="bottom"/>
              </w:tcPr>
            </w:tcPrChange>
          </w:tcPr>
          <w:p w14:paraId="240A940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Heleioporus australiacus</w:t>
            </w:r>
          </w:p>
        </w:tc>
        <w:tc>
          <w:tcPr>
            <w:tcW w:w="1356" w:type="dxa"/>
            <w:tcMar>
              <w:top w:w="40" w:type="dxa"/>
              <w:left w:w="40" w:type="dxa"/>
              <w:bottom w:w="40" w:type="dxa"/>
              <w:right w:w="40" w:type="dxa"/>
            </w:tcMar>
            <w:vAlign w:val="bottom"/>
            <w:tcPrChange w:id="498" w:author="Ian Brennan" w:date="2023-04-12T15:36:00Z">
              <w:tcPr>
                <w:tcW w:w="1356" w:type="dxa"/>
                <w:tcMar>
                  <w:top w:w="40" w:type="dxa"/>
                  <w:left w:w="40" w:type="dxa"/>
                  <w:bottom w:w="40" w:type="dxa"/>
                  <w:right w:w="40" w:type="dxa"/>
                </w:tcMar>
                <w:vAlign w:val="bottom"/>
              </w:tcPr>
            </w:tcPrChange>
          </w:tcPr>
          <w:p w14:paraId="44DEAD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67742</w:t>
            </w:r>
          </w:p>
        </w:tc>
      </w:tr>
      <w:tr w:rsidR="006211A3" w14:paraId="2D08FB8F" w14:textId="77777777" w:rsidTr="009B6D1C">
        <w:trPr>
          <w:trHeight w:hRule="exact" w:val="227"/>
          <w:trPrChange w:id="499" w:author="Ian Brennan" w:date="2023-04-12T15:36:00Z">
            <w:trPr>
              <w:trHeight w:hRule="exact" w:val="227"/>
            </w:trPr>
          </w:trPrChange>
        </w:trPr>
        <w:tc>
          <w:tcPr>
            <w:tcW w:w="1275" w:type="dxa"/>
            <w:tcMar>
              <w:top w:w="40" w:type="dxa"/>
              <w:left w:w="40" w:type="dxa"/>
              <w:bottom w:w="40" w:type="dxa"/>
              <w:right w:w="40" w:type="dxa"/>
            </w:tcMar>
            <w:vAlign w:val="bottom"/>
            <w:tcPrChange w:id="500" w:author="Ian Brennan" w:date="2023-04-12T15:36:00Z">
              <w:tcPr>
                <w:tcW w:w="1275" w:type="dxa"/>
                <w:tcMar>
                  <w:top w:w="40" w:type="dxa"/>
                  <w:left w:w="40" w:type="dxa"/>
                  <w:bottom w:w="40" w:type="dxa"/>
                  <w:right w:w="40" w:type="dxa"/>
                </w:tcMar>
                <w:vAlign w:val="bottom"/>
              </w:tcPr>
            </w:tcPrChange>
          </w:tcPr>
          <w:p w14:paraId="6016CA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501" w:author="Ian Brennan" w:date="2023-04-12T15:36:00Z">
              <w:tcPr>
                <w:tcW w:w="1560" w:type="dxa"/>
                <w:tcMar>
                  <w:top w:w="40" w:type="dxa"/>
                  <w:left w:w="40" w:type="dxa"/>
                  <w:bottom w:w="40" w:type="dxa"/>
                  <w:right w:w="40" w:type="dxa"/>
                </w:tcMar>
                <w:vAlign w:val="bottom"/>
              </w:tcPr>
            </w:tcPrChange>
          </w:tcPr>
          <w:p w14:paraId="65528C1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Change w:id="502" w:author="Ian Brennan" w:date="2023-04-12T15:36:00Z">
              <w:tcPr>
                <w:tcW w:w="1605" w:type="dxa"/>
                <w:tcMar>
                  <w:top w:w="40" w:type="dxa"/>
                  <w:left w:w="40" w:type="dxa"/>
                  <w:bottom w:w="40" w:type="dxa"/>
                  <w:right w:w="40" w:type="dxa"/>
                </w:tcMar>
                <w:vAlign w:val="bottom"/>
              </w:tcPr>
            </w:tcPrChange>
          </w:tcPr>
          <w:p w14:paraId="2AD47A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Change w:id="503" w:author="Ian Brennan" w:date="2023-04-12T15:36:00Z">
              <w:tcPr>
                <w:tcW w:w="1425" w:type="dxa"/>
                <w:shd w:val="clear" w:color="auto" w:fill="FFFFFF"/>
                <w:tcMar>
                  <w:top w:w="40" w:type="dxa"/>
                  <w:left w:w="40" w:type="dxa"/>
                  <w:bottom w:w="40" w:type="dxa"/>
                  <w:right w:w="40" w:type="dxa"/>
                </w:tcMar>
                <w:vAlign w:val="bottom"/>
              </w:tcPr>
            </w:tcPrChange>
          </w:tcPr>
          <w:p w14:paraId="346FA37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504" w:author="Ian Brennan" w:date="2023-04-12T15:36:00Z">
              <w:tcPr>
                <w:tcW w:w="2220" w:type="dxa"/>
                <w:tcMar>
                  <w:top w:w="40" w:type="dxa"/>
                  <w:left w:w="40" w:type="dxa"/>
                  <w:bottom w:w="40" w:type="dxa"/>
                  <w:right w:w="40" w:type="dxa"/>
                </w:tcMar>
                <w:vAlign w:val="bottom"/>
              </w:tcPr>
            </w:tcPrChange>
          </w:tcPr>
          <w:p w14:paraId="39DFA17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Neobatrachus albipes</w:t>
            </w:r>
          </w:p>
        </w:tc>
        <w:tc>
          <w:tcPr>
            <w:tcW w:w="1356" w:type="dxa"/>
            <w:tcMar>
              <w:top w:w="40" w:type="dxa"/>
              <w:left w:w="40" w:type="dxa"/>
              <w:bottom w:w="40" w:type="dxa"/>
              <w:right w:w="40" w:type="dxa"/>
            </w:tcMar>
            <w:vAlign w:val="bottom"/>
            <w:tcPrChange w:id="505" w:author="Ian Brennan" w:date="2023-04-12T15:36:00Z">
              <w:tcPr>
                <w:tcW w:w="1356" w:type="dxa"/>
                <w:tcMar>
                  <w:top w:w="40" w:type="dxa"/>
                  <w:left w:w="40" w:type="dxa"/>
                  <w:bottom w:w="40" w:type="dxa"/>
                  <w:right w:w="40" w:type="dxa"/>
                </w:tcMar>
                <w:vAlign w:val="bottom"/>
              </w:tcPr>
            </w:tcPrChange>
          </w:tcPr>
          <w:p w14:paraId="53422EC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211A3" w14:paraId="0D29FC78" w14:textId="77777777" w:rsidTr="009B6D1C">
        <w:trPr>
          <w:trHeight w:hRule="exact" w:val="227"/>
          <w:trPrChange w:id="506" w:author="Ian Brennan" w:date="2023-04-12T15:36:00Z">
            <w:trPr>
              <w:trHeight w:hRule="exact" w:val="227"/>
            </w:trPr>
          </w:trPrChange>
        </w:trPr>
        <w:tc>
          <w:tcPr>
            <w:tcW w:w="1275" w:type="dxa"/>
            <w:tcMar>
              <w:top w:w="40" w:type="dxa"/>
              <w:left w:w="40" w:type="dxa"/>
              <w:bottom w:w="40" w:type="dxa"/>
              <w:right w:w="40" w:type="dxa"/>
            </w:tcMar>
            <w:vAlign w:val="bottom"/>
            <w:tcPrChange w:id="507" w:author="Ian Brennan" w:date="2023-04-12T15:36:00Z">
              <w:tcPr>
                <w:tcW w:w="1275" w:type="dxa"/>
                <w:tcMar>
                  <w:top w:w="40" w:type="dxa"/>
                  <w:left w:w="40" w:type="dxa"/>
                  <w:bottom w:w="40" w:type="dxa"/>
                  <w:right w:w="40" w:type="dxa"/>
                </w:tcMar>
                <w:vAlign w:val="bottom"/>
              </w:tcPr>
            </w:tcPrChange>
          </w:tcPr>
          <w:p w14:paraId="4CA7551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508" w:author="Ian Brennan" w:date="2023-04-12T15:36:00Z">
              <w:tcPr>
                <w:tcW w:w="1560" w:type="dxa"/>
                <w:tcMar>
                  <w:top w:w="40" w:type="dxa"/>
                  <w:left w:w="40" w:type="dxa"/>
                  <w:bottom w:w="40" w:type="dxa"/>
                  <w:right w:w="40" w:type="dxa"/>
                </w:tcMar>
                <w:vAlign w:val="bottom"/>
              </w:tcPr>
            </w:tcPrChange>
          </w:tcPr>
          <w:p w14:paraId="4A776F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Change w:id="509" w:author="Ian Brennan" w:date="2023-04-12T15:36:00Z">
              <w:tcPr>
                <w:tcW w:w="1605" w:type="dxa"/>
                <w:tcMar>
                  <w:top w:w="40" w:type="dxa"/>
                  <w:left w:w="40" w:type="dxa"/>
                  <w:bottom w:w="40" w:type="dxa"/>
                  <w:right w:w="40" w:type="dxa"/>
                </w:tcMar>
                <w:vAlign w:val="bottom"/>
              </w:tcPr>
            </w:tcPrChange>
          </w:tcPr>
          <w:p w14:paraId="62F3D0A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Change w:id="510" w:author="Ian Brennan" w:date="2023-04-12T15:36:00Z">
              <w:tcPr>
                <w:tcW w:w="1425" w:type="dxa"/>
                <w:shd w:val="clear" w:color="auto" w:fill="FFFFFF"/>
                <w:tcMar>
                  <w:top w:w="40" w:type="dxa"/>
                  <w:left w:w="40" w:type="dxa"/>
                  <w:bottom w:w="40" w:type="dxa"/>
                  <w:right w:w="40" w:type="dxa"/>
                </w:tcMar>
                <w:vAlign w:val="bottom"/>
              </w:tcPr>
            </w:tcPrChange>
          </w:tcPr>
          <w:p w14:paraId="3E996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511" w:author="Ian Brennan" w:date="2023-04-12T15:36:00Z">
              <w:tcPr>
                <w:tcW w:w="2220" w:type="dxa"/>
                <w:tcMar>
                  <w:top w:w="40" w:type="dxa"/>
                  <w:left w:w="40" w:type="dxa"/>
                  <w:bottom w:w="40" w:type="dxa"/>
                  <w:right w:w="40" w:type="dxa"/>
                </w:tcMar>
                <w:vAlign w:val="bottom"/>
              </w:tcPr>
            </w:tcPrChange>
          </w:tcPr>
          <w:p w14:paraId="1D5CFB9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Notaden nichollsi</w:t>
            </w:r>
          </w:p>
        </w:tc>
        <w:tc>
          <w:tcPr>
            <w:tcW w:w="1356" w:type="dxa"/>
            <w:tcMar>
              <w:top w:w="40" w:type="dxa"/>
              <w:left w:w="40" w:type="dxa"/>
              <w:bottom w:w="40" w:type="dxa"/>
              <w:right w:w="40" w:type="dxa"/>
            </w:tcMar>
            <w:vAlign w:val="bottom"/>
            <w:tcPrChange w:id="512" w:author="Ian Brennan" w:date="2023-04-12T15:36:00Z">
              <w:tcPr>
                <w:tcW w:w="1356" w:type="dxa"/>
                <w:tcMar>
                  <w:top w:w="40" w:type="dxa"/>
                  <w:left w:w="40" w:type="dxa"/>
                  <w:bottom w:w="40" w:type="dxa"/>
                  <w:right w:w="40" w:type="dxa"/>
                </w:tcMar>
                <w:vAlign w:val="bottom"/>
              </w:tcPr>
            </w:tcPrChange>
          </w:tcPr>
          <w:p w14:paraId="132BAA1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F23135" w14:paraId="1B67CCFB" w14:textId="77777777" w:rsidTr="009B6D1C">
        <w:trPr>
          <w:trHeight w:hRule="exact" w:val="227"/>
        </w:trPr>
        <w:tc>
          <w:tcPr>
            <w:tcW w:w="1275" w:type="dxa"/>
            <w:tcMar>
              <w:top w:w="40" w:type="dxa"/>
              <w:left w:w="40" w:type="dxa"/>
              <w:bottom w:w="40" w:type="dxa"/>
              <w:right w:w="40" w:type="dxa"/>
            </w:tcMar>
            <w:vAlign w:val="bottom"/>
          </w:tcPr>
          <w:p w14:paraId="1EC74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E84F8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E3BD7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48C24CE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10DEBC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Limnodynastes dumerilii</w:t>
            </w:r>
          </w:p>
        </w:tc>
        <w:tc>
          <w:tcPr>
            <w:tcW w:w="1356" w:type="dxa"/>
            <w:shd w:val="clear" w:color="auto" w:fill="FFFFFF"/>
            <w:tcMar>
              <w:top w:w="40" w:type="dxa"/>
              <w:left w:w="40" w:type="dxa"/>
              <w:bottom w:w="40" w:type="dxa"/>
              <w:right w:w="40" w:type="dxa"/>
            </w:tcMar>
            <w:vAlign w:val="bottom"/>
          </w:tcPr>
          <w:p w14:paraId="6E1AF6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104299</w:t>
            </w:r>
          </w:p>
        </w:tc>
      </w:tr>
      <w:tr w:rsidR="00F23135" w14:paraId="13A397C0" w14:textId="77777777" w:rsidTr="009B6D1C">
        <w:trPr>
          <w:trHeight w:hRule="exact" w:val="227"/>
        </w:trPr>
        <w:tc>
          <w:tcPr>
            <w:tcW w:w="1275" w:type="dxa"/>
            <w:tcMar>
              <w:top w:w="40" w:type="dxa"/>
              <w:left w:w="40" w:type="dxa"/>
              <w:bottom w:w="40" w:type="dxa"/>
              <w:right w:w="40" w:type="dxa"/>
            </w:tcMar>
            <w:vAlign w:val="bottom"/>
          </w:tcPr>
          <w:p w14:paraId="782F66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8DE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587933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3CA753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30E76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Philoria sphagnicola</w:t>
            </w:r>
          </w:p>
        </w:tc>
        <w:tc>
          <w:tcPr>
            <w:tcW w:w="1356" w:type="dxa"/>
            <w:shd w:val="clear" w:color="auto" w:fill="FFFFFF"/>
            <w:tcMar>
              <w:top w:w="40" w:type="dxa"/>
              <w:left w:w="40" w:type="dxa"/>
              <w:bottom w:w="40" w:type="dxa"/>
              <w:right w:w="40" w:type="dxa"/>
            </w:tcMar>
            <w:vAlign w:val="bottom"/>
          </w:tcPr>
          <w:p w14:paraId="412A6CF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25832</w:t>
            </w:r>
          </w:p>
        </w:tc>
      </w:tr>
      <w:tr w:rsidR="00F23135" w14:paraId="3952D6E4" w14:textId="77777777" w:rsidTr="009B6D1C">
        <w:trPr>
          <w:trHeight w:hRule="exact" w:val="227"/>
        </w:trPr>
        <w:tc>
          <w:tcPr>
            <w:tcW w:w="1275" w:type="dxa"/>
            <w:tcMar>
              <w:top w:w="40" w:type="dxa"/>
              <w:left w:w="40" w:type="dxa"/>
              <w:bottom w:w="40" w:type="dxa"/>
              <w:right w:w="40" w:type="dxa"/>
            </w:tcMar>
            <w:vAlign w:val="bottom"/>
          </w:tcPr>
          <w:p w14:paraId="06016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FE2FA6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41AC60E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Limnodynastidae</w:t>
            </w:r>
          </w:p>
        </w:tc>
        <w:tc>
          <w:tcPr>
            <w:tcW w:w="1425" w:type="dxa"/>
            <w:shd w:val="clear" w:color="auto" w:fill="FFFFFF"/>
            <w:tcMar>
              <w:top w:w="40" w:type="dxa"/>
              <w:left w:w="40" w:type="dxa"/>
              <w:bottom w:w="40" w:type="dxa"/>
              <w:right w:w="40" w:type="dxa"/>
            </w:tcMar>
            <w:vAlign w:val="bottom"/>
          </w:tcPr>
          <w:p w14:paraId="0D0EA64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60DF79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Adelotus brevis</w:t>
            </w:r>
          </w:p>
        </w:tc>
        <w:tc>
          <w:tcPr>
            <w:tcW w:w="1356" w:type="dxa"/>
            <w:shd w:val="clear" w:color="auto" w:fill="FFFFFF"/>
            <w:tcMar>
              <w:top w:w="40" w:type="dxa"/>
              <w:left w:w="40" w:type="dxa"/>
              <w:bottom w:w="40" w:type="dxa"/>
              <w:right w:w="40" w:type="dxa"/>
            </w:tcMar>
            <w:vAlign w:val="bottom"/>
          </w:tcPr>
          <w:p w14:paraId="60E12B9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24210</w:t>
            </w:r>
          </w:p>
        </w:tc>
      </w:tr>
      <w:tr w:rsidR="00F23135" w14:paraId="1836CDFF" w14:textId="77777777" w:rsidTr="009B6D1C">
        <w:trPr>
          <w:trHeight w:hRule="exact" w:val="227"/>
        </w:trPr>
        <w:tc>
          <w:tcPr>
            <w:tcW w:w="1275" w:type="dxa"/>
            <w:tcMar>
              <w:top w:w="40" w:type="dxa"/>
              <w:left w:w="40" w:type="dxa"/>
              <w:bottom w:w="40" w:type="dxa"/>
              <w:right w:w="40" w:type="dxa"/>
            </w:tcMar>
            <w:vAlign w:val="bottom"/>
          </w:tcPr>
          <w:p w14:paraId="3A0AACC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693918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643DC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145E25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DA618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Taudactylus liemi</w:t>
            </w:r>
          </w:p>
        </w:tc>
        <w:tc>
          <w:tcPr>
            <w:tcW w:w="1356" w:type="dxa"/>
            <w:shd w:val="clear" w:color="auto" w:fill="FFFFFF"/>
            <w:tcMar>
              <w:top w:w="40" w:type="dxa"/>
              <w:left w:w="40" w:type="dxa"/>
              <w:bottom w:w="40" w:type="dxa"/>
              <w:right w:w="40" w:type="dxa"/>
            </w:tcMar>
            <w:vAlign w:val="bottom"/>
          </w:tcPr>
          <w:p w14:paraId="26DD70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50947</w:t>
            </w:r>
          </w:p>
        </w:tc>
      </w:tr>
      <w:tr w:rsidR="00F23135" w14:paraId="52680395" w14:textId="77777777" w:rsidTr="009B6D1C">
        <w:trPr>
          <w:trHeight w:hRule="exact" w:val="227"/>
        </w:trPr>
        <w:tc>
          <w:tcPr>
            <w:tcW w:w="1275" w:type="dxa"/>
            <w:tcMar>
              <w:top w:w="40" w:type="dxa"/>
              <w:left w:w="40" w:type="dxa"/>
              <w:bottom w:w="40" w:type="dxa"/>
              <w:right w:w="40" w:type="dxa"/>
            </w:tcMar>
            <w:vAlign w:val="bottom"/>
          </w:tcPr>
          <w:p w14:paraId="09896C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81930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9714FC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B0D9C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49BC50"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Paracrinia haswelli</w:t>
            </w:r>
          </w:p>
        </w:tc>
        <w:tc>
          <w:tcPr>
            <w:tcW w:w="1356" w:type="dxa"/>
            <w:shd w:val="clear" w:color="auto" w:fill="FFFFFF"/>
            <w:tcMar>
              <w:top w:w="40" w:type="dxa"/>
              <w:left w:w="40" w:type="dxa"/>
              <w:bottom w:w="40" w:type="dxa"/>
              <w:right w:w="40" w:type="dxa"/>
            </w:tcMar>
            <w:vAlign w:val="bottom"/>
          </w:tcPr>
          <w:p w14:paraId="3BCA13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26441</w:t>
            </w:r>
          </w:p>
        </w:tc>
      </w:tr>
      <w:tr w:rsidR="00F23135" w14:paraId="19E959EA" w14:textId="77777777" w:rsidTr="009B6D1C">
        <w:trPr>
          <w:trHeight w:hRule="exact" w:val="227"/>
        </w:trPr>
        <w:tc>
          <w:tcPr>
            <w:tcW w:w="1275" w:type="dxa"/>
            <w:tcMar>
              <w:top w:w="40" w:type="dxa"/>
              <w:left w:w="40" w:type="dxa"/>
              <w:bottom w:w="40" w:type="dxa"/>
              <w:right w:w="40" w:type="dxa"/>
            </w:tcMar>
            <w:vAlign w:val="bottom"/>
          </w:tcPr>
          <w:p w14:paraId="7B5E5B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DE69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087CA53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30DA409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ED8B85" w14:textId="352D8842" w:rsidR="006211A3" w:rsidRDefault="005113A0">
            <w:pPr>
              <w:spacing w:line="240" w:lineRule="auto"/>
              <w:rPr>
                <w:rFonts w:ascii="CMU Serif Roman" w:eastAsia="CMU Serif Roman" w:hAnsi="CMU Serif Roman" w:cs="CMU Serif Roman"/>
                <w:i/>
                <w:sz w:val="16"/>
                <w:szCs w:val="16"/>
              </w:rPr>
            </w:pPr>
            <w:ins w:id="513" w:author="Ian Brennan" w:date="2023-04-12T15:36:00Z">
              <w:r>
                <w:rPr>
                  <w:rFonts w:ascii="CMU Serif Roman" w:eastAsia="CMU Serif Roman" w:hAnsi="CMU Serif Roman" w:cs="CMU Serif Roman"/>
                  <w:i/>
                  <w:sz w:val="16"/>
                  <w:szCs w:val="16"/>
                </w:rPr>
                <w:t>Anistisia (</w:t>
              </w:r>
            </w:ins>
            <w:r>
              <w:rPr>
                <w:rFonts w:ascii="CMU Serif Roman" w:eastAsia="CMU Serif Roman" w:hAnsi="CMU Serif Roman" w:cs="CMU Serif Roman"/>
                <w:i/>
                <w:sz w:val="16"/>
                <w:szCs w:val="16"/>
              </w:rPr>
              <w:t>Geocrinia</w:t>
            </w:r>
            <w:ins w:id="514" w:author="Ian Brennan" w:date="2023-04-12T15:36:00Z">
              <w:r>
                <w:rPr>
                  <w:rFonts w:ascii="CMU Serif Roman" w:eastAsia="CMU Serif Roman" w:hAnsi="CMU Serif Roman" w:cs="CMU Serif Roman"/>
                  <w:i/>
                  <w:sz w:val="16"/>
                  <w:szCs w:val="16"/>
                </w:rPr>
                <w:t>)</w:t>
              </w:r>
            </w:ins>
            <w:r>
              <w:rPr>
                <w:rFonts w:ascii="CMU Serif Roman" w:eastAsia="CMU Serif Roman" w:hAnsi="CMU Serif Roman" w:cs="CMU Serif Roman"/>
                <w:i/>
                <w:sz w:val="16"/>
                <w:szCs w:val="16"/>
              </w:rPr>
              <w:t xml:space="preserve"> alba</w:t>
            </w:r>
          </w:p>
        </w:tc>
        <w:tc>
          <w:tcPr>
            <w:tcW w:w="1356" w:type="dxa"/>
            <w:shd w:val="clear" w:color="auto" w:fill="FFFFFF"/>
            <w:tcMar>
              <w:top w:w="40" w:type="dxa"/>
              <w:left w:w="40" w:type="dxa"/>
              <w:bottom w:w="40" w:type="dxa"/>
              <w:right w:w="40" w:type="dxa"/>
            </w:tcMar>
            <w:vAlign w:val="bottom"/>
          </w:tcPr>
          <w:p w14:paraId="170E47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106079</w:t>
            </w:r>
          </w:p>
        </w:tc>
      </w:tr>
      <w:tr w:rsidR="00F23135" w14:paraId="02983E90" w14:textId="77777777" w:rsidTr="009B6D1C">
        <w:trPr>
          <w:trHeight w:hRule="exact" w:val="227"/>
        </w:trPr>
        <w:tc>
          <w:tcPr>
            <w:tcW w:w="1275" w:type="dxa"/>
            <w:tcMar>
              <w:top w:w="40" w:type="dxa"/>
              <w:left w:w="40" w:type="dxa"/>
              <w:bottom w:w="40" w:type="dxa"/>
              <w:right w:w="40" w:type="dxa"/>
            </w:tcMar>
            <w:vAlign w:val="bottom"/>
          </w:tcPr>
          <w:p w14:paraId="282B16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7FF016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CE5E80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B03D21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C9FFCB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Assa darlingtoni</w:t>
            </w:r>
          </w:p>
        </w:tc>
        <w:tc>
          <w:tcPr>
            <w:tcW w:w="1356" w:type="dxa"/>
            <w:shd w:val="clear" w:color="auto" w:fill="FFFFFF"/>
            <w:tcMar>
              <w:top w:w="40" w:type="dxa"/>
              <w:left w:w="40" w:type="dxa"/>
              <w:bottom w:w="40" w:type="dxa"/>
              <w:right w:w="40" w:type="dxa"/>
            </w:tcMar>
            <w:vAlign w:val="bottom"/>
          </w:tcPr>
          <w:p w14:paraId="10AE1C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136278</w:t>
            </w:r>
          </w:p>
        </w:tc>
      </w:tr>
      <w:tr w:rsidR="00F23135" w14:paraId="064D4BBD" w14:textId="77777777" w:rsidTr="009B6D1C">
        <w:trPr>
          <w:trHeight w:hRule="exact" w:val="227"/>
        </w:trPr>
        <w:tc>
          <w:tcPr>
            <w:tcW w:w="1275" w:type="dxa"/>
            <w:tcMar>
              <w:top w:w="40" w:type="dxa"/>
              <w:left w:w="40" w:type="dxa"/>
              <w:bottom w:w="40" w:type="dxa"/>
              <w:right w:w="40" w:type="dxa"/>
            </w:tcMar>
            <w:vAlign w:val="bottom"/>
          </w:tcPr>
          <w:p w14:paraId="25A4CFF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CAEC4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09D858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4BC09EB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5F8BF" w14:textId="13C0A02E" w:rsidR="006211A3" w:rsidRDefault="00DE79CC">
            <w:pPr>
              <w:spacing w:line="240" w:lineRule="auto"/>
              <w:rPr>
                <w:rFonts w:ascii="CMU Serif Roman" w:eastAsia="CMU Serif Roman" w:hAnsi="CMU Serif Roman" w:cs="CMU Serif Roman"/>
                <w:i/>
                <w:sz w:val="16"/>
                <w:szCs w:val="16"/>
              </w:rPr>
            </w:pPr>
            <w:ins w:id="515" w:author="Ian Brennan" w:date="2023-04-12T15:36:00Z">
              <w:r>
                <w:rPr>
                  <w:rFonts w:ascii="CMU Serif Roman" w:eastAsia="CMU Serif Roman" w:hAnsi="CMU Serif Roman" w:cs="CMU Serif Roman"/>
                  <w:i/>
                  <w:sz w:val="16"/>
                  <w:szCs w:val="16"/>
                </w:rPr>
                <w:t>Crinia(</w:t>
              </w:r>
            </w:ins>
            <w:r>
              <w:rPr>
                <w:rFonts w:ascii="CMU Serif Roman" w:eastAsia="CMU Serif Roman" w:hAnsi="CMU Serif Roman" w:cs="CMU Serif Roman"/>
                <w:i/>
                <w:sz w:val="16"/>
                <w:szCs w:val="16"/>
              </w:rPr>
              <w:t>Bryobatrachus</w:t>
            </w:r>
            <w:ins w:id="516" w:author="Ian Brennan" w:date="2023-04-12T15:36:00Z">
              <w:r>
                <w:rPr>
                  <w:rFonts w:ascii="CMU Serif Roman" w:eastAsia="CMU Serif Roman" w:hAnsi="CMU Serif Roman" w:cs="CMU Serif Roman"/>
                  <w:i/>
                  <w:sz w:val="16"/>
                  <w:szCs w:val="16"/>
                </w:rPr>
                <w:t>)</w:t>
              </w:r>
            </w:ins>
            <w:r>
              <w:rPr>
                <w:rFonts w:ascii="CMU Serif Roman" w:eastAsia="CMU Serif Roman" w:hAnsi="CMU Serif Roman" w:cs="CMU Serif Roman"/>
                <w:i/>
                <w:sz w:val="16"/>
                <w:szCs w:val="16"/>
              </w:rPr>
              <w:t xml:space="preserve"> nimbus</w:t>
            </w:r>
          </w:p>
        </w:tc>
        <w:tc>
          <w:tcPr>
            <w:tcW w:w="1356" w:type="dxa"/>
            <w:shd w:val="clear" w:color="auto" w:fill="FFFFFF"/>
            <w:tcMar>
              <w:top w:w="40" w:type="dxa"/>
              <w:left w:w="40" w:type="dxa"/>
              <w:bottom w:w="40" w:type="dxa"/>
              <w:right w:w="40" w:type="dxa"/>
            </w:tcMar>
            <w:vAlign w:val="bottom"/>
          </w:tcPr>
          <w:p w14:paraId="0F74938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25297</w:t>
            </w:r>
          </w:p>
        </w:tc>
      </w:tr>
      <w:tr w:rsidR="00F23135" w14:paraId="774CDDB5" w14:textId="77777777" w:rsidTr="009B6D1C">
        <w:trPr>
          <w:trHeight w:hRule="exact" w:val="227"/>
        </w:trPr>
        <w:tc>
          <w:tcPr>
            <w:tcW w:w="1275" w:type="dxa"/>
            <w:tcMar>
              <w:top w:w="40" w:type="dxa"/>
              <w:left w:w="40" w:type="dxa"/>
              <w:bottom w:w="40" w:type="dxa"/>
              <w:right w:w="40" w:type="dxa"/>
            </w:tcMar>
            <w:vAlign w:val="bottom"/>
          </w:tcPr>
          <w:p w14:paraId="5E5F38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5F518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6A7497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7ABB19C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6D99BB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Crinia signifera</w:t>
            </w:r>
          </w:p>
        </w:tc>
        <w:tc>
          <w:tcPr>
            <w:tcW w:w="1356" w:type="dxa"/>
            <w:shd w:val="clear" w:color="auto" w:fill="FFFFFF"/>
            <w:tcMar>
              <w:top w:w="40" w:type="dxa"/>
              <w:left w:w="40" w:type="dxa"/>
              <w:bottom w:w="40" w:type="dxa"/>
              <w:right w:w="40" w:type="dxa"/>
            </w:tcMar>
            <w:vAlign w:val="bottom"/>
          </w:tcPr>
          <w:p w14:paraId="1536ED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25676</w:t>
            </w:r>
          </w:p>
        </w:tc>
      </w:tr>
      <w:tr w:rsidR="00F23135" w14:paraId="023A55AE" w14:textId="77777777" w:rsidTr="009B6D1C">
        <w:trPr>
          <w:trHeight w:hRule="exact" w:val="227"/>
        </w:trPr>
        <w:tc>
          <w:tcPr>
            <w:tcW w:w="1275" w:type="dxa"/>
            <w:tcMar>
              <w:top w:w="40" w:type="dxa"/>
              <w:left w:w="40" w:type="dxa"/>
              <w:bottom w:w="40" w:type="dxa"/>
              <w:right w:w="40" w:type="dxa"/>
            </w:tcMar>
            <w:vAlign w:val="bottom"/>
          </w:tcPr>
          <w:p w14:paraId="5AE2509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3B1AD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182278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2932B24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8EDC74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Spicospina flammocaerulea</w:t>
            </w:r>
          </w:p>
        </w:tc>
        <w:tc>
          <w:tcPr>
            <w:tcW w:w="1356" w:type="dxa"/>
            <w:shd w:val="clear" w:color="auto" w:fill="FFFFFF"/>
            <w:tcMar>
              <w:top w:w="40" w:type="dxa"/>
              <w:left w:w="40" w:type="dxa"/>
              <w:bottom w:w="40" w:type="dxa"/>
              <w:right w:w="40" w:type="dxa"/>
            </w:tcMar>
            <w:vAlign w:val="bottom"/>
          </w:tcPr>
          <w:p w14:paraId="7502A9D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144371</w:t>
            </w:r>
          </w:p>
        </w:tc>
      </w:tr>
      <w:tr w:rsidR="00F23135" w14:paraId="0D37B9D7" w14:textId="77777777" w:rsidTr="009B6D1C">
        <w:trPr>
          <w:trHeight w:hRule="exact" w:val="227"/>
        </w:trPr>
        <w:tc>
          <w:tcPr>
            <w:tcW w:w="1275" w:type="dxa"/>
            <w:tcMar>
              <w:top w:w="40" w:type="dxa"/>
              <w:left w:w="40" w:type="dxa"/>
              <w:bottom w:w="40" w:type="dxa"/>
              <w:right w:w="40" w:type="dxa"/>
            </w:tcMar>
            <w:vAlign w:val="bottom"/>
          </w:tcPr>
          <w:p w14:paraId="12F5AD1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5FDD3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25A0053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6F408F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07946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Uperoleia laevigata</w:t>
            </w:r>
          </w:p>
        </w:tc>
        <w:tc>
          <w:tcPr>
            <w:tcW w:w="1356" w:type="dxa"/>
            <w:shd w:val="clear" w:color="auto" w:fill="FFFFFF"/>
            <w:tcMar>
              <w:top w:w="40" w:type="dxa"/>
              <w:left w:w="40" w:type="dxa"/>
              <w:bottom w:w="40" w:type="dxa"/>
              <w:right w:w="40" w:type="dxa"/>
            </w:tcMar>
            <w:vAlign w:val="bottom"/>
          </w:tcPr>
          <w:p w14:paraId="4CD472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MM 1227</w:t>
            </w:r>
          </w:p>
        </w:tc>
      </w:tr>
      <w:tr w:rsidR="00F23135" w14:paraId="7F76208F" w14:textId="77777777" w:rsidTr="009B6D1C">
        <w:trPr>
          <w:trHeight w:hRule="exact" w:val="227"/>
        </w:trPr>
        <w:tc>
          <w:tcPr>
            <w:tcW w:w="1275" w:type="dxa"/>
            <w:tcMar>
              <w:top w:w="40" w:type="dxa"/>
              <w:left w:w="40" w:type="dxa"/>
              <w:bottom w:w="40" w:type="dxa"/>
              <w:right w:w="40" w:type="dxa"/>
            </w:tcMar>
            <w:vAlign w:val="bottom"/>
          </w:tcPr>
          <w:p w14:paraId="2DE11D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038CAF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0DCF973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6FE9BE6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53A349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Pseudophryne major</w:t>
            </w:r>
          </w:p>
        </w:tc>
        <w:tc>
          <w:tcPr>
            <w:tcW w:w="1356" w:type="dxa"/>
            <w:shd w:val="clear" w:color="auto" w:fill="FFFFFF"/>
            <w:tcMar>
              <w:top w:w="40" w:type="dxa"/>
              <w:left w:w="40" w:type="dxa"/>
              <w:bottom w:w="40" w:type="dxa"/>
              <w:right w:w="40" w:type="dxa"/>
            </w:tcMar>
            <w:vAlign w:val="bottom"/>
          </w:tcPr>
          <w:p w14:paraId="550016C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16479</w:t>
            </w:r>
          </w:p>
        </w:tc>
      </w:tr>
      <w:tr w:rsidR="00F23135" w14:paraId="332DCE8F" w14:textId="77777777" w:rsidTr="009B6D1C">
        <w:trPr>
          <w:trHeight w:hRule="exact" w:val="227"/>
        </w:trPr>
        <w:tc>
          <w:tcPr>
            <w:tcW w:w="1275" w:type="dxa"/>
            <w:tcMar>
              <w:top w:w="40" w:type="dxa"/>
              <w:left w:w="40" w:type="dxa"/>
              <w:bottom w:w="40" w:type="dxa"/>
              <w:right w:w="40" w:type="dxa"/>
            </w:tcMar>
            <w:vAlign w:val="bottom"/>
          </w:tcPr>
          <w:p w14:paraId="71CC197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DF9CC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3325A9C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46EFFC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FBBA08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Metacrinia nichollsi</w:t>
            </w:r>
          </w:p>
        </w:tc>
        <w:tc>
          <w:tcPr>
            <w:tcW w:w="1356" w:type="dxa"/>
            <w:shd w:val="clear" w:color="auto" w:fill="FFFFFF"/>
            <w:tcMar>
              <w:top w:w="40" w:type="dxa"/>
              <w:left w:w="40" w:type="dxa"/>
              <w:bottom w:w="40" w:type="dxa"/>
              <w:right w:w="40" w:type="dxa"/>
            </w:tcMar>
            <w:vAlign w:val="bottom"/>
          </w:tcPr>
          <w:p w14:paraId="5C0B28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17124</w:t>
            </w:r>
          </w:p>
        </w:tc>
      </w:tr>
      <w:tr w:rsidR="00F23135" w14:paraId="2A2F4875" w14:textId="77777777" w:rsidTr="009B6D1C">
        <w:trPr>
          <w:trHeight w:hRule="exact" w:val="227"/>
        </w:trPr>
        <w:tc>
          <w:tcPr>
            <w:tcW w:w="1275" w:type="dxa"/>
            <w:tcMar>
              <w:top w:w="40" w:type="dxa"/>
              <w:left w:w="40" w:type="dxa"/>
              <w:bottom w:w="40" w:type="dxa"/>
              <w:right w:w="40" w:type="dxa"/>
            </w:tcMar>
            <w:vAlign w:val="bottom"/>
          </w:tcPr>
          <w:p w14:paraId="7F5A22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FDF38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1847A1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024CFC6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E7AF34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Arenophryne rotunda</w:t>
            </w:r>
          </w:p>
        </w:tc>
        <w:tc>
          <w:tcPr>
            <w:tcW w:w="1356" w:type="dxa"/>
            <w:shd w:val="clear" w:color="auto" w:fill="FFFFFF"/>
            <w:tcMar>
              <w:top w:w="40" w:type="dxa"/>
              <w:left w:w="40" w:type="dxa"/>
              <w:bottom w:w="40" w:type="dxa"/>
              <w:right w:w="40" w:type="dxa"/>
            </w:tcMar>
            <w:vAlign w:val="bottom"/>
          </w:tcPr>
          <w:p w14:paraId="2DD39CB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114066</w:t>
            </w:r>
          </w:p>
        </w:tc>
      </w:tr>
      <w:tr w:rsidR="00F23135" w14:paraId="1CA48DFB" w14:textId="77777777" w:rsidTr="009B6D1C">
        <w:trPr>
          <w:trHeight w:hRule="exact" w:val="227"/>
        </w:trPr>
        <w:tc>
          <w:tcPr>
            <w:tcW w:w="1275" w:type="dxa"/>
            <w:tcMar>
              <w:top w:w="40" w:type="dxa"/>
              <w:left w:w="40" w:type="dxa"/>
              <w:bottom w:w="40" w:type="dxa"/>
              <w:right w:w="40" w:type="dxa"/>
            </w:tcMar>
            <w:vAlign w:val="bottom"/>
          </w:tcPr>
          <w:p w14:paraId="72FB8AA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02A3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Myobatrachoidea</w:t>
            </w:r>
          </w:p>
        </w:tc>
        <w:tc>
          <w:tcPr>
            <w:tcW w:w="1605" w:type="dxa"/>
            <w:tcMar>
              <w:top w:w="40" w:type="dxa"/>
              <w:left w:w="40" w:type="dxa"/>
              <w:bottom w:w="40" w:type="dxa"/>
              <w:right w:w="40" w:type="dxa"/>
            </w:tcMar>
            <w:vAlign w:val="bottom"/>
          </w:tcPr>
          <w:p w14:paraId="7B38CBA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Myobatrachidae</w:t>
            </w:r>
          </w:p>
        </w:tc>
        <w:tc>
          <w:tcPr>
            <w:tcW w:w="1425" w:type="dxa"/>
            <w:shd w:val="clear" w:color="auto" w:fill="FFFFFF"/>
            <w:tcMar>
              <w:top w:w="40" w:type="dxa"/>
              <w:left w:w="40" w:type="dxa"/>
              <w:bottom w:w="40" w:type="dxa"/>
              <w:right w:w="40" w:type="dxa"/>
            </w:tcMar>
            <w:vAlign w:val="bottom"/>
          </w:tcPr>
          <w:p w14:paraId="4CEAAF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69D9F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Myobatrachus gouldii</w:t>
            </w:r>
          </w:p>
        </w:tc>
        <w:tc>
          <w:tcPr>
            <w:tcW w:w="1356" w:type="dxa"/>
            <w:shd w:val="clear" w:color="auto" w:fill="FFFFFF"/>
            <w:tcMar>
              <w:top w:w="40" w:type="dxa"/>
              <w:left w:w="40" w:type="dxa"/>
              <w:bottom w:w="40" w:type="dxa"/>
              <w:right w:w="40" w:type="dxa"/>
            </w:tcMar>
            <w:vAlign w:val="bottom"/>
          </w:tcPr>
          <w:p w14:paraId="11DB14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WAM R156759</w:t>
            </w:r>
          </w:p>
        </w:tc>
      </w:tr>
      <w:tr w:rsidR="00F23135" w14:paraId="3A7F5ECD" w14:textId="77777777" w:rsidTr="009B6D1C">
        <w:trPr>
          <w:trHeight w:hRule="exact" w:val="227"/>
        </w:trPr>
        <w:tc>
          <w:tcPr>
            <w:tcW w:w="1275" w:type="dxa"/>
            <w:tcMar>
              <w:top w:w="40" w:type="dxa"/>
              <w:left w:w="40" w:type="dxa"/>
              <w:bottom w:w="40" w:type="dxa"/>
              <w:right w:w="40" w:type="dxa"/>
            </w:tcMar>
            <w:vAlign w:val="bottom"/>
          </w:tcPr>
          <w:p w14:paraId="6FE7888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06DCC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2F3833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Hemiphractidae</w:t>
            </w:r>
          </w:p>
        </w:tc>
        <w:tc>
          <w:tcPr>
            <w:tcW w:w="1425" w:type="dxa"/>
            <w:shd w:val="clear" w:color="auto" w:fill="FFFFFF"/>
            <w:tcMar>
              <w:top w:w="40" w:type="dxa"/>
              <w:left w:w="40" w:type="dxa"/>
              <w:bottom w:w="40" w:type="dxa"/>
              <w:right w:w="40" w:type="dxa"/>
            </w:tcMar>
            <w:vAlign w:val="bottom"/>
          </w:tcPr>
          <w:p w14:paraId="1A1420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1387C0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Stefania evansi</w:t>
            </w:r>
          </w:p>
        </w:tc>
        <w:tc>
          <w:tcPr>
            <w:tcW w:w="1356" w:type="dxa"/>
            <w:shd w:val="clear" w:color="auto" w:fill="FFFFFF"/>
            <w:tcMar>
              <w:top w:w="40" w:type="dxa"/>
              <w:left w:w="40" w:type="dxa"/>
              <w:bottom w:w="40" w:type="dxa"/>
              <w:right w:w="40" w:type="dxa"/>
            </w:tcMar>
            <w:vAlign w:val="bottom"/>
          </w:tcPr>
          <w:p w14:paraId="3EFAE71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BPN1286</w:t>
            </w:r>
          </w:p>
        </w:tc>
      </w:tr>
      <w:tr w:rsidR="00F23135" w14:paraId="09A65897" w14:textId="77777777" w:rsidTr="009B6D1C">
        <w:trPr>
          <w:trHeight w:hRule="exact" w:val="227"/>
        </w:trPr>
        <w:tc>
          <w:tcPr>
            <w:tcW w:w="1275" w:type="dxa"/>
            <w:tcMar>
              <w:top w:w="40" w:type="dxa"/>
              <w:left w:w="40" w:type="dxa"/>
              <w:bottom w:w="40" w:type="dxa"/>
              <w:right w:w="40" w:type="dxa"/>
            </w:tcMar>
            <w:vAlign w:val="bottom"/>
          </w:tcPr>
          <w:p w14:paraId="4364C05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B3338E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71A95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Ceratophryidae</w:t>
            </w:r>
          </w:p>
        </w:tc>
        <w:tc>
          <w:tcPr>
            <w:tcW w:w="1425" w:type="dxa"/>
            <w:shd w:val="clear" w:color="auto" w:fill="FFFFFF"/>
            <w:tcMar>
              <w:top w:w="40" w:type="dxa"/>
              <w:left w:w="40" w:type="dxa"/>
              <w:bottom w:w="40" w:type="dxa"/>
              <w:right w:w="40" w:type="dxa"/>
            </w:tcMar>
            <w:vAlign w:val="bottom"/>
          </w:tcPr>
          <w:p w14:paraId="61F8DA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2F0FC7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Ceratophrys cornuta</w:t>
            </w:r>
          </w:p>
        </w:tc>
        <w:tc>
          <w:tcPr>
            <w:tcW w:w="1356" w:type="dxa"/>
            <w:shd w:val="clear" w:color="auto" w:fill="FFFFFF"/>
            <w:tcMar>
              <w:top w:w="40" w:type="dxa"/>
              <w:left w:w="40" w:type="dxa"/>
              <w:bottom w:w="40" w:type="dxa"/>
              <w:right w:w="40" w:type="dxa"/>
            </w:tcMar>
            <w:vAlign w:val="bottom"/>
          </w:tcPr>
          <w:p w14:paraId="12134E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247561</w:t>
            </w:r>
          </w:p>
        </w:tc>
      </w:tr>
      <w:tr w:rsidR="00F23135" w14:paraId="286178C7" w14:textId="77777777" w:rsidTr="009B6D1C">
        <w:trPr>
          <w:trHeight w:hRule="exact" w:val="227"/>
        </w:trPr>
        <w:tc>
          <w:tcPr>
            <w:tcW w:w="1275" w:type="dxa"/>
            <w:tcMar>
              <w:top w:w="40" w:type="dxa"/>
              <w:left w:w="40" w:type="dxa"/>
              <w:bottom w:w="40" w:type="dxa"/>
              <w:right w:w="40" w:type="dxa"/>
            </w:tcMar>
            <w:vAlign w:val="bottom"/>
          </w:tcPr>
          <w:p w14:paraId="4DA142B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E8A3B1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580A4A9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1DDD074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Cophomantinae</w:t>
            </w:r>
          </w:p>
        </w:tc>
        <w:tc>
          <w:tcPr>
            <w:tcW w:w="2220" w:type="dxa"/>
            <w:tcMar>
              <w:top w:w="40" w:type="dxa"/>
              <w:left w:w="40" w:type="dxa"/>
              <w:bottom w:w="40" w:type="dxa"/>
              <w:right w:w="40" w:type="dxa"/>
            </w:tcMar>
            <w:vAlign w:val="bottom"/>
          </w:tcPr>
          <w:p w14:paraId="436E23D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Hypsiboas crepitans</w:t>
            </w:r>
          </w:p>
        </w:tc>
        <w:tc>
          <w:tcPr>
            <w:tcW w:w="1356" w:type="dxa"/>
            <w:shd w:val="clear" w:color="auto" w:fill="FFFFFF"/>
            <w:tcMar>
              <w:top w:w="40" w:type="dxa"/>
              <w:left w:w="40" w:type="dxa"/>
              <w:bottom w:w="40" w:type="dxa"/>
              <w:right w:w="40" w:type="dxa"/>
            </w:tcMar>
            <w:vAlign w:val="bottom"/>
          </w:tcPr>
          <w:p w14:paraId="736297A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10666</w:t>
            </w:r>
          </w:p>
        </w:tc>
      </w:tr>
      <w:tr w:rsidR="00F23135" w14:paraId="39CA0130" w14:textId="77777777" w:rsidTr="009B6D1C">
        <w:trPr>
          <w:trHeight w:hRule="exact" w:val="227"/>
        </w:trPr>
        <w:tc>
          <w:tcPr>
            <w:tcW w:w="1275" w:type="dxa"/>
            <w:tcMar>
              <w:top w:w="40" w:type="dxa"/>
              <w:left w:w="40" w:type="dxa"/>
              <w:bottom w:w="40" w:type="dxa"/>
              <w:right w:w="40" w:type="dxa"/>
            </w:tcMar>
            <w:vAlign w:val="bottom"/>
          </w:tcPr>
          <w:p w14:paraId="3E6335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F0077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FFA3F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4E58183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Lophohylinae</w:t>
            </w:r>
          </w:p>
        </w:tc>
        <w:tc>
          <w:tcPr>
            <w:tcW w:w="2220" w:type="dxa"/>
            <w:tcMar>
              <w:top w:w="40" w:type="dxa"/>
              <w:left w:w="40" w:type="dxa"/>
              <w:bottom w:w="40" w:type="dxa"/>
              <w:right w:w="40" w:type="dxa"/>
            </w:tcMar>
            <w:vAlign w:val="bottom"/>
          </w:tcPr>
          <w:p w14:paraId="24A4E94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Osteopilus dominicensis</w:t>
            </w:r>
          </w:p>
        </w:tc>
        <w:tc>
          <w:tcPr>
            <w:tcW w:w="1356" w:type="dxa"/>
            <w:shd w:val="clear" w:color="auto" w:fill="FFFFFF"/>
            <w:tcMar>
              <w:top w:w="40" w:type="dxa"/>
              <w:left w:w="40" w:type="dxa"/>
              <w:bottom w:w="40" w:type="dxa"/>
              <w:right w:w="40" w:type="dxa"/>
            </w:tcMar>
            <w:vAlign w:val="bottom"/>
          </w:tcPr>
          <w:p w14:paraId="6595A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MCZA148702</w:t>
            </w:r>
          </w:p>
        </w:tc>
      </w:tr>
      <w:tr w:rsidR="00F23135" w14:paraId="131ECB61" w14:textId="77777777" w:rsidTr="009B6D1C">
        <w:trPr>
          <w:trHeight w:hRule="exact" w:val="227"/>
        </w:trPr>
        <w:tc>
          <w:tcPr>
            <w:tcW w:w="1275" w:type="dxa"/>
            <w:tcMar>
              <w:top w:w="40" w:type="dxa"/>
              <w:left w:w="40" w:type="dxa"/>
              <w:bottom w:w="40" w:type="dxa"/>
              <w:right w:w="40" w:type="dxa"/>
            </w:tcMar>
            <w:vAlign w:val="bottom"/>
          </w:tcPr>
          <w:p w14:paraId="159C5AC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A53D4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D1563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688F587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Scinaxinae</w:t>
            </w:r>
          </w:p>
        </w:tc>
        <w:tc>
          <w:tcPr>
            <w:tcW w:w="2220" w:type="dxa"/>
            <w:tcMar>
              <w:top w:w="40" w:type="dxa"/>
              <w:left w:w="40" w:type="dxa"/>
              <w:bottom w:w="40" w:type="dxa"/>
              <w:right w:w="40" w:type="dxa"/>
            </w:tcMar>
            <w:vAlign w:val="bottom"/>
          </w:tcPr>
          <w:p w14:paraId="5E42933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Scinax staufferi</w:t>
            </w:r>
          </w:p>
        </w:tc>
        <w:tc>
          <w:tcPr>
            <w:tcW w:w="1356" w:type="dxa"/>
            <w:shd w:val="clear" w:color="auto" w:fill="FFFFFF"/>
            <w:tcMar>
              <w:top w:w="40" w:type="dxa"/>
              <w:left w:w="40" w:type="dxa"/>
              <w:bottom w:w="40" w:type="dxa"/>
              <w:right w:w="40" w:type="dxa"/>
            </w:tcMar>
            <w:vAlign w:val="bottom"/>
          </w:tcPr>
          <w:p w14:paraId="3B17979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257781</w:t>
            </w:r>
          </w:p>
        </w:tc>
      </w:tr>
      <w:tr w:rsidR="00F23135" w14:paraId="2EEB3309" w14:textId="77777777" w:rsidTr="009B6D1C">
        <w:trPr>
          <w:trHeight w:hRule="exact" w:val="227"/>
        </w:trPr>
        <w:tc>
          <w:tcPr>
            <w:tcW w:w="1275" w:type="dxa"/>
            <w:tcMar>
              <w:top w:w="40" w:type="dxa"/>
              <w:left w:w="40" w:type="dxa"/>
              <w:bottom w:w="40" w:type="dxa"/>
              <w:right w:w="40" w:type="dxa"/>
            </w:tcMar>
            <w:vAlign w:val="bottom"/>
          </w:tcPr>
          <w:p w14:paraId="1F6D0E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5C1AD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228A1C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4BD2DFD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Pseudinae</w:t>
            </w:r>
          </w:p>
        </w:tc>
        <w:tc>
          <w:tcPr>
            <w:tcW w:w="2220" w:type="dxa"/>
            <w:tcMar>
              <w:top w:w="40" w:type="dxa"/>
              <w:left w:w="40" w:type="dxa"/>
              <w:bottom w:w="40" w:type="dxa"/>
              <w:right w:w="40" w:type="dxa"/>
            </w:tcMar>
            <w:vAlign w:val="bottom"/>
          </w:tcPr>
          <w:p w14:paraId="73E28D80"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Pseudis paradoxa</w:t>
            </w:r>
          </w:p>
        </w:tc>
        <w:tc>
          <w:tcPr>
            <w:tcW w:w="1356" w:type="dxa"/>
            <w:shd w:val="clear" w:color="auto" w:fill="FFFFFF"/>
            <w:tcMar>
              <w:top w:w="40" w:type="dxa"/>
              <w:left w:w="40" w:type="dxa"/>
              <w:bottom w:w="40" w:type="dxa"/>
              <w:right w:w="40" w:type="dxa"/>
            </w:tcMar>
            <w:vAlign w:val="bottom"/>
          </w:tcPr>
          <w:p w14:paraId="555B69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LSUMNS 12511</w:t>
            </w:r>
          </w:p>
        </w:tc>
      </w:tr>
      <w:tr w:rsidR="00F23135" w14:paraId="296014B3" w14:textId="77777777" w:rsidTr="009B6D1C">
        <w:trPr>
          <w:trHeight w:hRule="exact" w:val="227"/>
        </w:trPr>
        <w:tc>
          <w:tcPr>
            <w:tcW w:w="1275" w:type="dxa"/>
            <w:tcMar>
              <w:top w:w="40" w:type="dxa"/>
              <w:left w:w="40" w:type="dxa"/>
              <w:bottom w:w="40" w:type="dxa"/>
              <w:right w:w="40" w:type="dxa"/>
            </w:tcMar>
            <w:vAlign w:val="bottom"/>
          </w:tcPr>
          <w:p w14:paraId="1011AA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0C4D0E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98DE5B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03B243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Dendropsophinae</w:t>
            </w:r>
          </w:p>
        </w:tc>
        <w:tc>
          <w:tcPr>
            <w:tcW w:w="2220" w:type="dxa"/>
            <w:tcMar>
              <w:top w:w="40" w:type="dxa"/>
              <w:left w:w="40" w:type="dxa"/>
              <w:bottom w:w="40" w:type="dxa"/>
              <w:right w:w="40" w:type="dxa"/>
            </w:tcMar>
            <w:vAlign w:val="bottom"/>
          </w:tcPr>
          <w:p w14:paraId="68DEAF6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Dendropsophus microcephalus</w:t>
            </w:r>
          </w:p>
        </w:tc>
        <w:tc>
          <w:tcPr>
            <w:tcW w:w="1356" w:type="dxa"/>
            <w:shd w:val="clear" w:color="auto" w:fill="FFFFFF"/>
            <w:tcMar>
              <w:top w:w="40" w:type="dxa"/>
              <w:left w:w="40" w:type="dxa"/>
              <w:bottom w:w="40" w:type="dxa"/>
              <w:right w:w="40" w:type="dxa"/>
            </w:tcMar>
            <w:vAlign w:val="bottom"/>
          </w:tcPr>
          <w:p w14:paraId="41FD317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264263</w:t>
            </w:r>
          </w:p>
        </w:tc>
      </w:tr>
      <w:tr w:rsidR="00F23135" w14:paraId="64C9DD3E" w14:textId="77777777" w:rsidTr="009B6D1C">
        <w:trPr>
          <w:trHeight w:hRule="exact" w:val="227"/>
        </w:trPr>
        <w:tc>
          <w:tcPr>
            <w:tcW w:w="1275" w:type="dxa"/>
            <w:tcMar>
              <w:top w:w="40" w:type="dxa"/>
              <w:left w:w="40" w:type="dxa"/>
              <w:bottom w:w="40" w:type="dxa"/>
              <w:right w:w="40" w:type="dxa"/>
            </w:tcMar>
            <w:vAlign w:val="bottom"/>
          </w:tcPr>
          <w:p w14:paraId="6606E8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21CD44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1708E4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4B458A0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Acrisinae</w:t>
            </w:r>
          </w:p>
        </w:tc>
        <w:tc>
          <w:tcPr>
            <w:tcW w:w="2220" w:type="dxa"/>
            <w:tcMar>
              <w:top w:w="40" w:type="dxa"/>
              <w:left w:w="40" w:type="dxa"/>
              <w:bottom w:w="40" w:type="dxa"/>
              <w:right w:w="40" w:type="dxa"/>
            </w:tcMar>
            <w:vAlign w:val="bottom"/>
          </w:tcPr>
          <w:p w14:paraId="45CD6A1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Pseudacris nigrita</w:t>
            </w:r>
          </w:p>
        </w:tc>
        <w:tc>
          <w:tcPr>
            <w:tcW w:w="1356" w:type="dxa"/>
            <w:shd w:val="clear" w:color="auto" w:fill="FFFFFF"/>
            <w:tcMar>
              <w:top w:w="40" w:type="dxa"/>
              <w:left w:w="40" w:type="dxa"/>
              <w:bottom w:w="40" w:type="dxa"/>
              <w:right w:w="40" w:type="dxa"/>
            </w:tcMar>
            <w:vAlign w:val="bottom"/>
          </w:tcPr>
          <w:p w14:paraId="746BC0A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REF PseNig</w:t>
            </w:r>
          </w:p>
        </w:tc>
      </w:tr>
      <w:tr w:rsidR="00F23135" w14:paraId="1A9CC87E" w14:textId="77777777" w:rsidTr="009B6D1C">
        <w:trPr>
          <w:trHeight w:hRule="exact" w:val="227"/>
        </w:trPr>
        <w:tc>
          <w:tcPr>
            <w:tcW w:w="1275" w:type="dxa"/>
            <w:tcMar>
              <w:top w:w="40" w:type="dxa"/>
              <w:left w:w="40" w:type="dxa"/>
              <w:bottom w:w="40" w:type="dxa"/>
              <w:right w:w="40" w:type="dxa"/>
            </w:tcMar>
            <w:vAlign w:val="bottom"/>
          </w:tcPr>
          <w:p w14:paraId="2F397DF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BA37D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5A1BE79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Hylidae</w:t>
            </w:r>
          </w:p>
        </w:tc>
        <w:tc>
          <w:tcPr>
            <w:tcW w:w="1425" w:type="dxa"/>
            <w:tcMar>
              <w:top w:w="40" w:type="dxa"/>
              <w:left w:w="40" w:type="dxa"/>
              <w:bottom w:w="40" w:type="dxa"/>
              <w:right w:w="40" w:type="dxa"/>
            </w:tcMar>
            <w:vAlign w:val="bottom"/>
          </w:tcPr>
          <w:p w14:paraId="7B9193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Hylinae</w:t>
            </w:r>
          </w:p>
        </w:tc>
        <w:tc>
          <w:tcPr>
            <w:tcW w:w="2220" w:type="dxa"/>
            <w:tcMar>
              <w:top w:w="40" w:type="dxa"/>
              <w:left w:w="40" w:type="dxa"/>
              <w:bottom w:w="40" w:type="dxa"/>
              <w:right w:w="40" w:type="dxa"/>
            </w:tcMar>
            <w:vAlign w:val="bottom"/>
          </w:tcPr>
          <w:p w14:paraId="1AD1C68B"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Smilisca fodiens</w:t>
            </w:r>
          </w:p>
        </w:tc>
        <w:tc>
          <w:tcPr>
            <w:tcW w:w="1356" w:type="dxa"/>
            <w:shd w:val="clear" w:color="auto" w:fill="FFFFFF"/>
            <w:tcMar>
              <w:top w:w="40" w:type="dxa"/>
              <w:left w:w="40" w:type="dxa"/>
              <w:bottom w:w="40" w:type="dxa"/>
              <w:right w:w="40" w:type="dxa"/>
            </w:tcMar>
            <w:vAlign w:val="bottom"/>
          </w:tcPr>
          <w:p w14:paraId="7CBA856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014191</w:t>
            </w:r>
          </w:p>
        </w:tc>
      </w:tr>
      <w:tr w:rsidR="006211A3" w14:paraId="604041A5" w14:textId="77777777" w:rsidTr="009B6D1C">
        <w:trPr>
          <w:trHeight w:hRule="exact" w:val="227"/>
          <w:trPrChange w:id="517" w:author="Ian Brennan" w:date="2023-04-12T15:36:00Z">
            <w:trPr>
              <w:trHeight w:hRule="exact" w:val="227"/>
            </w:trPr>
          </w:trPrChange>
        </w:trPr>
        <w:tc>
          <w:tcPr>
            <w:tcW w:w="1275" w:type="dxa"/>
            <w:tcMar>
              <w:top w:w="40" w:type="dxa"/>
              <w:left w:w="40" w:type="dxa"/>
              <w:bottom w:w="40" w:type="dxa"/>
              <w:right w:w="40" w:type="dxa"/>
            </w:tcMar>
            <w:vAlign w:val="bottom"/>
            <w:tcPrChange w:id="518" w:author="Ian Brennan" w:date="2023-04-12T15:36:00Z">
              <w:tcPr>
                <w:tcW w:w="1275" w:type="dxa"/>
                <w:tcMar>
                  <w:top w:w="40" w:type="dxa"/>
                  <w:left w:w="40" w:type="dxa"/>
                  <w:bottom w:w="40" w:type="dxa"/>
                  <w:right w:w="40" w:type="dxa"/>
                </w:tcMar>
                <w:vAlign w:val="bottom"/>
              </w:tcPr>
            </w:tcPrChange>
          </w:tcPr>
          <w:p w14:paraId="0BC437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519" w:author="Ian Brennan" w:date="2023-04-12T15:36:00Z">
              <w:tcPr>
                <w:tcW w:w="1560" w:type="dxa"/>
                <w:tcMar>
                  <w:top w:w="40" w:type="dxa"/>
                  <w:left w:w="40" w:type="dxa"/>
                  <w:bottom w:w="40" w:type="dxa"/>
                  <w:right w:w="40" w:type="dxa"/>
                </w:tcMar>
                <w:vAlign w:val="bottom"/>
              </w:tcPr>
            </w:tcPrChange>
          </w:tcPr>
          <w:p w14:paraId="019F9B3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Change w:id="520" w:author="Ian Brennan" w:date="2023-04-12T15:36:00Z">
              <w:tcPr>
                <w:tcW w:w="1605" w:type="dxa"/>
                <w:tcMar>
                  <w:top w:w="40" w:type="dxa"/>
                  <w:left w:w="40" w:type="dxa"/>
                  <w:bottom w:w="40" w:type="dxa"/>
                  <w:right w:w="40" w:type="dxa"/>
                </w:tcMar>
                <w:vAlign w:val="bottom"/>
              </w:tcPr>
            </w:tcPrChange>
          </w:tcPr>
          <w:p w14:paraId="63131BF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Phyllomedusidae</w:t>
            </w:r>
          </w:p>
        </w:tc>
        <w:tc>
          <w:tcPr>
            <w:tcW w:w="1425" w:type="dxa"/>
            <w:shd w:val="clear" w:color="auto" w:fill="FFFFFF"/>
            <w:tcMar>
              <w:top w:w="40" w:type="dxa"/>
              <w:left w:w="40" w:type="dxa"/>
              <w:bottom w:w="40" w:type="dxa"/>
              <w:right w:w="40" w:type="dxa"/>
            </w:tcMar>
            <w:vAlign w:val="bottom"/>
            <w:tcPrChange w:id="521" w:author="Ian Brennan" w:date="2023-04-12T15:36:00Z">
              <w:tcPr>
                <w:tcW w:w="1425" w:type="dxa"/>
                <w:shd w:val="clear" w:color="auto" w:fill="FFFFFF"/>
                <w:tcMar>
                  <w:top w:w="40" w:type="dxa"/>
                  <w:left w:w="40" w:type="dxa"/>
                  <w:bottom w:w="40" w:type="dxa"/>
                  <w:right w:w="40" w:type="dxa"/>
                </w:tcMar>
                <w:vAlign w:val="bottom"/>
              </w:tcPr>
            </w:tcPrChange>
          </w:tcPr>
          <w:p w14:paraId="6F25DF4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522" w:author="Ian Brennan" w:date="2023-04-12T15:36:00Z">
              <w:tcPr>
                <w:tcW w:w="2220" w:type="dxa"/>
                <w:tcMar>
                  <w:top w:w="40" w:type="dxa"/>
                  <w:left w:w="40" w:type="dxa"/>
                  <w:bottom w:w="40" w:type="dxa"/>
                  <w:right w:w="40" w:type="dxa"/>
                </w:tcMar>
                <w:vAlign w:val="bottom"/>
              </w:tcPr>
            </w:tcPrChange>
          </w:tcPr>
          <w:p w14:paraId="1AF288D9"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Cruziohyla calcarifer</w:t>
            </w:r>
          </w:p>
        </w:tc>
        <w:tc>
          <w:tcPr>
            <w:tcW w:w="1356" w:type="dxa"/>
            <w:tcMar>
              <w:top w:w="40" w:type="dxa"/>
              <w:left w:w="40" w:type="dxa"/>
              <w:bottom w:w="40" w:type="dxa"/>
              <w:right w:w="40" w:type="dxa"/>
            </w:tcMar>
            <w:vAlign w:val="bottom"/>
            <w:tcPrChange w:id="523" w:author="Ian Brennan" w:date="2023-04-12T15:36:00Z">
              <w:tcPr>
                <w:tcW w:w="1356" w:type="dxa"/>
                <w:tcMar>
                  <w:top w:w="40" w:type="dxa"/>
                  <w:left w:w="40" w:type="dxa"/>
                  <w:bottom w:w="40" w:type="dxa"/>
                  <w:right w:w="40" w:type="dxa"/>
                </w:tcMar>
                <w:vAlign w:val="bottom"/>
              </w:tcPr>
            </w:tcPrChange>
          </w:tcPr>
          <w:p w14:paraId="6578A4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48552</w:t>
            </w:r>
          </w:p>
        </w:tc>
      </w:tr>
      <w:tr w:rsidR="006211A3" w14:paraId="220CBF61" w14:textId="77777777" w:rsidTr="009B6D1C">
        <w:trPr>
          <w:trHeight w:hRule="exact" w:val="227"/>
          <w:trPrChange w:id="524" w:author="Ian Brennan" w:date="2023-04-12T15:36:00Z">
            <w:trPr>
              <w:trHeight w:hRule="exact" w:val="227"/>
            </w:trPr>
          </w:trPrChange>
        </w:trPr>
        <w:tc>
          <w:tcPr>
            <w:tcW w:w="1275" w:type="dxa"/>
            <w:tcMar>
              <w:top w:w="40" w:type="dxa"/>
              <w:left w:w="40" w:type="dxa"/>
              <w:bottom w:w="40" w:type="dxa"/>
              <w:right w:w="40" w:type="dxa"/>
            </w:tcMar>
            <w:vAlign w:val="bottom"/>
            <w:tcPrChange w:id="525" w:author="Ian Brennan" w:date="2023-04-12T15:36:00Z">
              <w:tcPr>
                <w:tcW w:w="1275" w:type="dxa"/>
                <w:tcMar>
                  <w:top w:w="40" w:type="dxa"/>
                  <w:left w:w="40" w:type="dxa"/>
                  <w:bottom w:w="40" w:type="dxa"/>
                  <w:right w:w="40" w:type="dxa"/>
                </w:tcMar>
                <w:vAlign w:val="bottom"/>
              </w:tcPr>
            </w:tcPrChange>
          </w:tcPr>
          <w:p w14:paraId="1C234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526" w:author="Ian Brennan" w:date="2023-04-12T15:36:00Z">
              <w:tcPr>
                <w:tcW w:w="1560" w:type="dxa"/>
                <w:tcMar>
                  <w:top w:w="40" w:type="dxa"/>
                  <w:left w:w="40" w:type="dxa"/>
                  <w:bottom w:w="40" w:type="dxa"/>
                  <w:right w:w="40" w:type="dxa"/>
                </w:tcMar>
                <w:vAlign w:val="bottom"/>
              </w:tcPr>
            </w:tcPrChange>
          </w:tcPr>
          <w:p w14:paraId="0F635FB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Change w:id="527" w:author="Ian Brennan" w:date="2023-04-12T15:36:00Z">
              <w:tcPr>
                <w:tcW w:w="1605" w:type="dxa"/>
                <w:tcMar>
                  <w:top w:w="40" w:type="dxa"/>
                  <w:left w:w="40" w:type="dxa"/>
                  <w:bottom w:w="40" w:type="dxa"/>
                  <w:right w:w="40" w:type="dxa"/>
                </w:tcMar>
                <w:vAlign w:val="bottom"/>
              </w:tcPr>
            </w:tcPrChange>
          </w:tcPr>
          <w:p w14:paraId="725AB76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Phyllomedusidae</w:t>
            </w:r>
          </w:p>
        </w:tc>
        <w:tc>
          <w:tcPr>
            <w:tcW w:w="1425" w:type="dxa"/>
            <w:shd w:val="clear" w:color="auto" w:fill="FFFFFF"/>
            <w:tcMar>
              <w:top w:w="40" w:type="dxa"/>
              <w:left w:w="40" w:type="dxa"/>
              <w:bottom w:w="40" w:type="dxa"/>
              <w:right w:w="40" w:type="dxa"/>
            </w:tcMar>
            <w:vAlign w:val="bottom"/>
            <w:tcPrChange w:id="528" w:author="Ian Brennan" w:date="2023-04-12T15:36:00Z">
              <w:tcPr>
                <w:tcW w:w="1425" w:type="dxa"/>
                <w:shd w:val="clear" w:color="auto" w:fill="FFFFFF"/>
                <w:tcMar>
                  <w:top w:w="40" w:type="dxa"/>
                  <w:left w:w="40" w:type="dxa"/>
                  <w:bottom w:w="40" w:type="dxa"/>
                  <w:right w:w="40" w:type="dxa"/>
                </w:tcMar>
                <w:vAlign w:val="bottom"/>
              </w:tcPr>
            </w:tcPrChange>
          </w:tcPr>
          <w:p w14:paraId="1D39F94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529" w:author="Ian Brennan" w:date="2023-04-12T15:36:00Z">
              <w:tcPr>
                <w:tcW w:w="2220" w:type="dxa"/>
                <w:tcMar>
                  <w:top w:w="40" w:type="dxa"/>
                  <w:left w:w="40" w:type="dxa"/>
                  <w:bottom w:w="40" w:type="dxa"/>
                  <w:right w:w="40" w:type="dxa"/>
                </w:tcMar>
                <w:vAlign w:val="bottom"/>
              </w:tcPr>
            </w:tcPrChange>
          </w:tcPr>
          <w:p w14:paraId="541CE82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Phyllomedusa vallantii</w:t>
            </w:r>
          </w:p>
        </w:tc>
        <w:tc>
          <w:tcPr>
            <w:tcW w:w="1356" w:type="dxa"/>
            <w:tcMar>
              <w:top w:w="40" w:type="dxa"/>
              <w:left w:w="40" w:type="dxa"/>
              <w:bottom w:w="40" w:type="dxa"/>
              <w:right w:w="40" w:type="dxa"/>
            </w:tcMar>
            <w:vAlign w:val="bottom"/>
            <w:tcPrChange w:id="530" w:author="Ian Brennan" w:date="2023-04-12T15:36:00Z">
              <w:tcPr>
                <w:tcW w:w="1356" w:type="dxa"/>
                <w:tcMar>
                  <w:top w:w="40" w:type="dxa"/>
                  <w:left w:w="40" w:type="dxa"/>
                  <w:bottom w:w="40" w:type="dxa"/>
                  <w:right w:w="40" w:type="dxa"/>
                </w:tcMar>
                <w:vAlign w:val="bottom"/>
              </w:tcPr>
            </w:tcPrChange>
          </w:tcPr>
          <w:p w14:paraId="740294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48818</w:t>
            </w:r>
          </w:p>
        </w:tc>
      </w:tr>
      <w:tr w:rsidR="00F23135" w14:paraId="47A7EB60" w14:textId="77777777" w:rsidTr="009B6D1C">
        <w:trPr>
          <w:trHeight w:hRule="exact" w:val="227"/>
        </w:trPr>
        <w:tc>
          <w:tcPr>
            <w:tcW w:w="1275" w:type="dxa"/>
            <w:tcMar>
              <w:top w:w="40" w:type="dxa"/>
              <w:left w:w="40" w:type="dxa"/>
              <w:bottom w:w="40" w:type="dxa"/>
              <w:right w:w="40" w:type="dxa"/>
            </w:tcMar>
            <w:vAlign w:val="bottom"/>
          </w:tcPr>
          <w:p w14:paraId="5E16AC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6E2AB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0CD5FF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41E794A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3E58D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citropa</w:t>
            </w:r>
          </w:p>
        </w:tc>
        <w:tc>
          <w:tcPr>
            <w:tcW w:w="1356" w:type="dxa"/>
            <w:shd w:val="clear" w:color="auto" w:fill="FFFFFF"/>
            <w:tcMar>
              <w:top w:w="40" w:type="dxa"/>
              <w:left w:w="40" w:type="dxa"/>
              <w:bottom w:w="40" w:type="dxa"/>
              <w:right w:w="40" w:type="dxa"/>
            </w:tcMar>
            <w:vAlign w:val="bottom"/>
          </w:tcPr>
          <w:p w14:paraId="2EE2A38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7146</w:t>
            </w:r>
          </w:p>
        </w:tc>
      </w:tr>
      <w:tr w:rsidR="00F23135" w14:paraId="264B2011" w14:textId="77777777" w:rsidTr="009B6D1C">
        <w:trPr>
          <w:trHeight w:hRule="exact" w:val="227"/>
        </w:trPr>
        <w:tc>
          <w:tcPr>
            <w:tcW w:w="1275" w:type="dxa"/>
            <w:tcMar>
              <w:top w:w="40" w:type="dxa"/>
              <w:left w:w="40" w:type="dxa"/>
              <w:bottom w:w="40" w:type="dxa"/>
              <w:right w:w="40" w:type="dxa"/>
            </w:tcMar>
            <w:vAlign w:val="bottom"/>
          </w:tcPr>
          <w:p w14:paraId="0FFD955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E57382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311C1D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1B469C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EFF8DBB" w14:textId="109491F6" w:rsidR="006211A3" w:rsidRDefault="00DE79CC">
            <w:pPr>
              <w:spacing w:line="240" w:lineRule="auto"/>
              <w:rPr>
                <w:rFonts w:ascii="CMU Serif Roman" w:eastAsia="CMU Serif Roman" w:hAnsi="CMU Serif Roman" w:cs="CMU Serif Roman"/>
                <w:i/>
                <w:sz w:val="16"/>
                <w:szCs w:val="16"/>
              </w:rPr>
            </w:pPr>
            <w:ins w:id="531" w:author="Ian Brennan" w:date="2023-04-12T15:36:00Z">
              <w:r>
                <w:rPr>
                  <w:rFonts w:ascii="CMU Serif Roman" w:eastAsia="CMU Serif Roman" w:hAnsi="CMU Serif Roman" w:cs="CMU Serif Roman"/>
                  <w:i/>
                  <w:sz w:val="16"/>
                  <w:szCs w:val="16"/>
                </w:rPr>
                <w:t>Litoria (</w:t>
              </w:r>
            </w:ins>
            <w:r>
              <w:rPr>
                <w:rFonts w:ascii="CMU Serif Roman" w:eastAsia="CMU Serif Roman" w:hAnsi="CMU Serif Roman" w:cs="CMU Serif Roman"/>
                <w:i/>
                <w:sz w:val="16"/>
                <w:szCs w:val="16"/>
              </w:rPr>
              <w:t>Nyctimystes</w:t>
            </w:r>
            <w:ins w:id="532" w:author="Ian Brennan" w:date="2023-04-12T15:36:00Z">
              <w:r>
                <w:rPr>
                  <w:rFonts w:ascii="CMU Serif Roman" w:eastAsia="CMU Serif Roman" w:hAnsi="CMU Serif Roman" w:cs="CMU Serif Roman"/>
                  <w:i/>
                  <w:sz w:val="16"/>
                  <w:szCs w:val="16"/>
                </w:rPr>
                <w:t>)</w:t>
              </w:r>
            </w:ins>
            <w:r>
              <w:rPr>
                <w:rFonts w:ascii="CMU Serif Roman" w:eastAsia="CMU Serif Roman" w:hAnsi="CMU Serif Roman" w:cs="CMU Serif Roman"/>
                <w:i/>
                <w:sz w:val="16"/>
                <w:szCs w:val="16"/>
              </w:rPr>
              <w:t xml:space="preserve"> dayi</w:t>
            </w:r>
          </w:p>
        </w:tc>
        <w:tc>
          <w:tcPr>
            <w:tcW w:w="1356" w:type="dxa"/>
            <w:shd w:val="clear" w:color="auto" w:fill="FFFFFF"/>
            <w:tcMar>
              <w:top w:w="40" w:type="dxa"/>
              <w:left w:w="40" w:type="dxa"/>
              <w:bottom w:w="40" w:type="dxa"/>
              <w:right w:w="40" w:type="dxa"/>
            </w:tcMar>
            <w:vAlign w:val="bottom"/>
          </w:tcPr>
          <w:p w14:paraId="2CED4A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15997</w:t>
            </w:r>
          </w:p>
        </w:tc>
      </w:tr>
      <w:tr w:rsidR="00F23135" w14:paraId="1E2E5409" w14:textId="77777777" w:rsidTr="009B6D1C">
        <w:trPr>
          <w:trHeight w:hRule="exact" w:val="227"/>
        </w:trPr>
        <w:tc>
          <w:tcPr>
            <w:tcW w:w="1275" w:type="dxa"/>
            <w:tcMar>
              <w:top w:w="40" w:type="dxa"/>
              <w:left w:w="40" w:type="dxa"/>
              <w:bottom w:w="40" w:type="dxa"/>
              <w:right w:w="40" w:type="dxa"/>
            </w:tcMar>
            <w:vAlign w:val="bottom"/>
          </w:tcPr>
          <w:p w14:paraId="2B19E1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F9379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5D670D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6EB327B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A087CB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genimaculata</w:t>
            </w:r>
          </w:p>
        </w:tc>
        <w:tc>
          <w:tcPr>
            <w:tcW w:w="1356" w:type="dxa"/>
            <w:shd w:val="clear" w:color="auto" w:fill="FFFFFF"/>
            <w:tcMar>
              <w:top w:w="40" w:type="dxa"/>
              <w:left w:w="40" w:type="dxa"/>
              <w:bottom w:w="40" w:type="dxa"/>
              <w:right w:w="40" w:type="dxa"/>
            </w:tcMar>
            <w:vAlign w:val="bottom"/>
          </w:tcPr>
          <w:p w14:paraId="62A63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42824</w:t>
            </w:r>
          </w:p>
        </w:tc>
      </w:tr>
      <w:tr w:rsidR="00F23135" w14:paraId="685D0674" w14:textId="77777777" w:rsidTr="009B6D1C">
        <w:trPr>
          <w:trHeight w:hRule="exact" w:val="227"/>
        </w:trPr>
        <w:tc>
          <w:tcPr>
            <w:tcW w:w="1275" w:type="dxa"/>
            <w:tcMar>
              <w:top w:w="40" w:type="dxa"/>
              <w:left w:w="40" w:type="dxa"/>
              <w:bottom w:w="40" w:type="dxa"/>
              <w:right w:w="40" w:type="dxa"/>
            </w:tcMar>
            <w:vAlign w:val="bottom"/>
          </w:tcPr>
          <w:p w14:paraId="725AA5D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9A5C9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2EDEDB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3684A08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90E91B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wilcoxii</w:t>
            </w:r>
          </w:p>
        </w:tc>
        <w:tc>
          <w:tcPr>
            <w:tcW w:w="1356" w:type="dxa"/>
            <w:shd w:val="clear" w:color="auto" w:fill="FFFFFF"/>
            <w:tcMar>
              <w:top w:w="40" w:type="dxa"/>
              <w:left w:w="40" w:type="dxa"/>
              <w:bottom w:w="40" w:type="dxa"/>
              <w:right w:w="40" w:type="dxa"/>
            </w:tcMar>
            <w:vAlign w:val="bottom"/>
          </w:tcPr>
          <w:p w14:paraId="5EF7ED7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16804</w:t>
            </w:r>
          </w:p>
        </w:tc>
      </w:tr>
      <w:tr w:rsidR="006211A3" w14:paraId="1F25B396" w14:textId="77777777" w:rsidTr="009B6D1C">
        <w:trPr>
          <w:trHeight w:hRule="exact" w:val="227"/>
          <w:trPrChange w:id="533" w:author="Ian Brennan" w:date="2023-04-12T15:36:00Z">
            <w:trPr>
              <w:trHeight w:hRule="exact" w:val="227"/>
            </w:trPr>
          </w:trPrChange>
        </w:trPr>
        <w:tc>
          <w:tcPr>
            <w:tcW w:w="1275" w:type="dxa"/>
            <w:tcMar>
              <w:top w:w="40" w:type="dxa"/>
              <w:left w:w="40" w:type="dxa"/>
              <w:bottom w:w="40" w:type="dxa"/>
              <w:right w:w="40" w:type="dxa"/>
            </w:tcMar>
            <w:vAlign w:val="bottom"/>
            <w:tcPrChange w:id="534" w:author="Ian Brennan" w:date="2023-04-12T15:36:00Z">
              <w:tcPr>
                <w:tcW w:w="1275" w:type="dxa"/>
                <w:tcMar>
                  <w:top w:w="40" w:type="dxa"/>
                  <w:left w:w="40" w:type="dxa"/>
                  <w:bottom w:w="40" w:type="dxa"/>
                  <w:right w:w="40" w:type="dxa"/>
                </w:tcMar>
                <w:vAlign w:val="bottom"/>
              </w:tcPr>
            </w:tcPrChange>
          </w:tcPr>
          <w:p w14:paraId="53CD7A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535" w:author="Ian Brennan" w:date="2023-04-12T15:36:00Z">
              <w:tcPr>
                <w:tcW w:w="1560" w:type="dxa"/>
                <w:tcMar>
                  <w:top w:w="40" w:type="dxa"/>
                  <w:left w:w="40" w:type="dxa"/>
                  <w:bottom w:w="40" w:type="dxa"/>
                  <w:right w:w="40" w:type="dxa"/>
                </w:tcMar>
                <w:vAlign w:val="bottom"/>
              </w:tcPr>
            </w:tcPrChange>
          </w:tcPr>
          <w:p w14:paraId="0CDD17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Change w:id="536" w:author="Ian Brennan" w:date="2023-04-12T15:36:00Z">
              <w:tcPr>
                <w:tcW w:w="1605" w:type="dxa"/>
                <w:tcMar>
                  <w:top w:w="40" w:type="dxa"/>
                  <w:left w:w="40" w:type="dxa"/>
                  <w:bottom w:w="40" w:type="dxa"/>
                  <w:right w:w="40" w:type="dxa"/>
                </w:tcMar>
                <w:vAlign w:val="bottom"/>
              </w:tcPr>
            </w:tcPrChange>
          </w:tcPr>
          <w:p w14:paraId="18DCA8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Change w:id="537" w:author="Ian Brennan" w:date="2023-04-12T15:36:00Z">
              <w:tcPr>
                <w:tcW w:w="1425" w:type="dxa"/>
                <w:shd w:val="clear" w:color="auto" w:fill="FFFFFF"/>
                <w:tcMar>
                  <w:top w:w="40" w:type="dxa"/>
                  <w:left w:w="40" w:type="dxa"/>
                  <w:bottom w:w="40" w:type="dxa"/>
                  <w:right w:w="40" w:type="dxa"/>
                </w:tcMar>
                <w:vAlign w:val="bottom"/>
              </w:tcPr>
            </w:tcPrChange>
          </w:tcPr>
          <w:p w14:paraId="642601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538" w:author="Ian Brennan" w:date="2023-04-12T15:36:00Z">
              <w:tcPr>
                <w:tcW w:w="2220" w:type="dxa"/>
                <w:tcMar>
                  <w:top w:w="40" w:type="dxa"/>
                  <w:left w:w="40" w:type="dxa"/>
                  <w:bottom w:w="40" w:type="dxa"/>
                  <w:right w:w="40" w:type="dxa"/>
                </w:tcMar>
                <w:vAlign w:val="bottom"/>
              </w:tcPr>
            </w:tcPrChange>
          </w:tcPr>
          <w:p w14:paraId="21240F6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andiirrmalin</w:t>
            </w:r>
          </w:p>
        </w:tc>
        <w:tc>
          <w:tcPr>
            <w:tcW w:w="1356" w:type="dxa"/>
            <w:tcMar>
              <w:top w:w="40" w:type="dxa"/>
              <w:left w:w="40" w:type="dxa"/>
              <w:bottom w:w="40" w:type="dxa"/>
              <w:right w:w="40" w:type="dxa"/>
            </w:tcMar>
            <w:vAlign w:val="bottom"/>
            <w:tcPrChange w:id="539" w:author="Ian Brennan" w:date="2023-04-12T15:36:00Z">
              <w:tcPr>
                <w:tcW w:w="1356" w:type="dxa"/>
                <w:tcMar>
                  <w:top w:w="40" w:type="dxa"/>
                  <w:left w:w="40" w:type="dxa"/>
                  <w:bottom w:w="40" w:type="dxa"/>
                  <w:right w:w="40" w:type="dxa"/>
                </w:tcMar>
                <w:vAlign w:val="bottom"/>
              </w:tcPr>
            </w:tcPrChange>
          </w:tcPr>
          <w:p w14:paraId="7F70A2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142651</w:t>
            </w:r>
          </w:p>
        </w:tc>
      </w:tr>
      <w:tr w:rsidR="00F23135" w14:paraId="380CCFA6" w14:textId="77777777" w:rsidTr="009B6D1C">
        <w:trPr>
          <w:trHeight w:hRule="exact" w:val="227"/>
        </w:trPr>
        <w:tc>
          <w:tcPr>
            <w:tcW w:w="1275" w:type="dxa"/>
            <w:tcMar>
              <w:top w:w="40" w:type="dxa"/>
              <w:left w:w="40" w:type="dxa"/>
              <w:bottom w:w="40" w:type="dxa"/>
              <w:right w:w="40" w:type="dxa"/>
            </w:tcMar>
            <w:vAlign w:val="bottom"/>
          </w:tcPr>
          <w:p w14:paraId="046742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861C9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2A6908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1A72282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87A661D"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xanthomera</w:t>
            </w:r>
          </w:p>
        </w:tc>
        <w:tc>
          <w:tcPr>
            <w:tcW w:w="1356" w:type="dxa"/>
            <w:shd w:val="clear" w:color="auto" w:fill="FFFFFF"/>
            <w:tcMar>
              <w:top w:w="40" w:type="dxa"/>
              <w:left w:w="40" w:type="dxa"/>
              <w:bottom w:w="40" w:type="dxa"/>
              <w:right w:w="40" w:type="dxa"/>
            </w:tcMar>
            <w:vAlign w:val="bottom"/>
          </w:tcPr>
          <w:p w14:paraId="7AAC1E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102385</w:t>
            </w:r>
          </w:p>
        </w:tc>
      </w:tr>
      <w:tr w:rsidR="00F23135" w14:paraId="6C9B178C" w14:textId="77777777" w:rsidTr="009B6D1C">
        <w:trPr>
          <w:trHeight w:hRule="exact" w:val="227"/>
        </w:trPr>
        <w:tc>
          <w:tcPr>
            <w:tcW w:w="1275" w:type="dxa"/>
            <w:tcMar>
              <w:top w:w="40" w:type="dxa"/>
              <w:left w:w="40" w:type="dxa"/>
              <w:bottom w:w="40" w:type="dxa"/>
              <w:right w:w="40" w:type="dxa"/>
            </w:tcMar>
            <w:vAlign w:val="bottom"/>
          </w:tcPr>
          <w:p w14:paraId="5E86F04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BD30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A016F5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5418EDE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6C024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gilleni</w:t>
            </w:r>
          </w:p>
        </w:tc>
        <w:tc>
          <w:tcPr>
            <w:tcW w:w="1356" w:type="dxa"/>
            <w:shd w:val="clear" w:color="auto" w:fill="FFFFFF"/>
            <w:tcMar>
              <w:top w:w="40" w:type="dxa"/>
              <w:left w:w="40" w:type="dxa"/>
              <w:bottom w:w="40" w:type="dxa"/>
              <w:right w:w="40" w:type="dxa"/>
            </w:tcMar>
            <w:vAlign w:val="bottom"/>
          </w:tcPr>
          <w:p w14:paraId="59A01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30786</w:t>
            </w:r>
          </w:p>
        </w:tc>
      </w:tr>
      <w:tr w:rsidR="00F23135" w14:paraId="302F2AF6" w14:textId="77777777" w:rsidTr="009B6D1C">
        <w:trPr>
          <w:trHeight w:hRule="exact" w:val="227"/>
        </w:trPr>
        <w:tc>
          <w:tcPr>
            <w:tcW w:w="1275" w:type="dxa"/>
            <w:tcMar>
              <w:top w:w="40" w:type="dxa"/>
              <w:left w:w="40" w:type="dxa"/>
              <w:bottom w:w="40" w:type="dxa"/>
              <w:right w:w="40" w:type="dxa"/>
            </w:tcMar>
            <w:vAlign w:val="bottom"/>
          </w:tcPr>
          <w:p w14:paraId="14E342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7E172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194C43B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1DCF5F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8555C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raniformis</w:t>
            </w:r>
          </w:p>
        </w:tc>
        <w:tc>
          <w:tcPr>
            <w:tcW w:w="1356" w:type="dxa"/>
            <w:shd w:val="clear" w:color="auto" w:fill="FFFFFF"/>
            <w:tcMar>
              <w:top w:w="40" w:type="dxa"/>
              <w:left w:w="40" w:type="dxa"/>
              <w:bottom w:w="40" w:type="dxa"/>
              <w:right w:w="40" w:type="dxa"/>
            </w:tcMar>
            <w:vAlign w:val="bottom"/>
          </w:tcPr>
          <w:p w14:paraId="113819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12854</w:t>
            </w:r>
          </w:p>
        </w:tc>
      </w:tr>
      <w:tr w:rsidR="00F23135" w14:paraId="077E7385" w14:textId="77777777" w:rsidTr="009B6D1C">
        <w:trPr>
          <w:trHeight w:hRule="exact" w:val="227"/>
        </w:trPr>
        <w:tc>
          <w:tcPr>
            <w:tcW w:w="1275" w:type="dxa"/>
            <w:tcMar>
              <w:top w:w="40" w:type="dxa"/>
              <w:left w:w="40" w:type="dxa"/>
              <w:bottom w:w="40" w:type="dxa"/>
              <w:right w:w="40" w:type="dxa"/>
            </w:tcMar>
            <w:vAlign w:val="bottom"/>
          </w:tcPr>
          <w:p w14:paraId="1C8FFB9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AB433C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E3394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2BE7882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5E01C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thesaurensis</w:t>
            </w:r>
          </w:p>
        </w:tc>
        <w:tc>
          <w:tcPr>
            <w:tcW w:w="1356" w:type="dxa"/>
            <w:shd w:val="clear" w:color="auto" w:fill="FFFFFF"/>
            <w:tcMar>
              <w:top w:w="40" w:type="dxa"/>
              <w:left w:w="40" w:type="dxa"/>
              <w:bottom w:w="40" w:type="dxa"/>
              <w:right w:w="40" w:type="dxa"/>
            </w:tcMar>
            <w:vAlign w:val="bottom"/>
          </w:tcPr>
          <w:p w14:paraId="6D76F4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50489</w:t>
            </w:r>
          </w:p>
        </w:tc>
      </w:tr>
      <w:tr w:rsidR="00F23135" w14:paraId="53AA0F9E" w14:textId="77777777" w:rsidTr="009B6D1C">
        <w:trPr>
          <w:trHeight w:hRule="exact" w:val="227"/>
        </w:trPr>
        <w:tc>
          <w:tcPr>
            <w:tcW w:w="1275" w:type="dxa"/>
            <w:tcMar>
              <w:top w:w="40" w:type="dxa"/>
              <w:left w:w="40" w:type="dxa"/>
              <w:bottom w:w="40" w:type="dxa"/>
              <w:right w:w="40" w:type="dxa"/>
            </w:tcMar>
            <w:vAlign w:val="bottom"/>
          </w:tcPr>
          <w:p w14:paraId="1922571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574A3F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76C215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0EAEEFB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82EFE5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dahlii</w:t>
            </w:r>
          </w:p>
        </w:tc>
        <w:tc>
          <w:tcPr>
            <w:tcW w:w="1356" w:type="dxa"/>
            <w:shd w:val="clear" w:color="auto" w:fill="FFFFFF"/>
            <w:tcMar>
              <w:top w:w="40" w:type="dxa"/>
              <w:left w:w="40" w:type="dxa"/>
              <w:bottom w:w="40" w:type="dxa"/>
              <w:right w:w="40" w:type="dxa"/>
            </w:tcMar>
            <w:vAlign w:val="bottom"/>
          </w:tcPr>
          <w:p w14:paraId="6DE05F0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102434</w:t>
            </w:r>
          </w:p>
        </w:tc>
      </w:tr>
      <w:tr w:rsidR="00F23135" w14:paraId="682996B8" w14:textId="77777777" w:rsidTr="009B6D1C">
        <w:trPr>
          <w:trHeight w:hRule="exact" w:val="227"/>
        </w:trPr>
        <w:tc>
          <w:tcPr>
            <w:tcW w:w="1275" w:type="dxa"/>
            <w:tcMar>
              <w:top w:w="40" w:type="dxa"/>
              <w:left w:w="40" w:type="dxa"/>
              <w:bottom w:w="40" w:type="dxa"/>
              <w:right w:w="40" w:type="dxa"/>
            </w:tcMar>
            <w:vAlign w:val="bottom"/>
          </w:tcPr>
          <w:p w14:paraId="3E2601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30BFBA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0DC2F17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0AB739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333A2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Cyclorana cultripes</w:t>
            </w:r>
          </w:p>
        </w:tc>
        <w:tc>
          <w:tcPr>
            <w:tcW w:w="1356" w:type="dxa"/>
            <w:shd w:val="clear" w:color="auto" w:fill="FFFFFF"/>
            <w:tcMar>
              <w:top w:w="40" w:type="dxa"/>
              <w:left w:w="40" w:type="dxa"/>
              <w:bottom w:w="40" w:type="dxa"/>
              <w:right w:w="40" w:type="dxa"/>
            </w:tcMar>
            <w:vAlign w:val="bottom"/>
          </w:tcPr>
          <w:p w14:paraId="724BFC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16892</w:t>
            </w:r>
          </w:p>
        </w:tc>
      </w:tr>
      <w:tr w:rsidR="00F23135" w14:paraId="64893C0B" w14:textId="77777777" w:rsidTr="009B6D1C">
        <w:trPr>
          <w:trHeight w:hRule="exact" w:val="227"/>
        </w:trPr>
        <w:tc>
          <w:tcPr>
            <w:tcW w:w="1275" w:type="dxa"/>
            <w:tcMar>
              <w:top w:w="40" w:type="dxa"/>
              <w:left w:w="40" w:type="dxa"/>
              <w:bottom w:w="40" w:type="dxa"/>
              <w:right w:w="40" w:type="dxa"/>
            </w:tcMar>
            <w:vAlign w:val="bottom"/>
          </w:tcPr>
          <w:p w14:paraId="1E8806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364DDA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2F983B0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7E1DD3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94CE85C"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infrafrenata</w:t>
            </w:r>
          </w:p>
        </w:tc>
        <w:tc>
          <w:tcPr>
            <w:tcW w:w="1356" w:type="dxa"/>
            <w:shd w:val="clear" w:color="auto" w:fill="FFFFFF"/>
            <w:tcMar>
              <w:top w:w="40" w:type="dxa"/>
              <w:left w:w="40" w:type="dxa"/>
              <w:bottom w:w="40" w:type="dxa"/>
              <w:right w:w="40" w:type="dxa"/>
            </w:tcMar>
            <w:vAlign w:val="bottom"/>
          </w:tcPr>
          <w:p w14:paraId="767AEAA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86210</w:t>
            </w:r>
          </w:p>
        </w:tc>
      </w:tr>
      <w:tr w:rsidR="00F23135" w14:paraId="4FAB2218" w14:textId="77777777" w:rsidTr="009B6D1C">
        <w:trPr>
          <w:trHeight w:hRule="exact" w:val="227"/>
        </w:trPr>
        <w:tc>
          <w:tcPr>
            <w:tcW w:w="1275" w:type="dxa"/>
            <w:tcMar>
              <w:top w:w="40" w:type="dxa"/>
              <w:left w:w="40" w:type="dxa"/>
              <w:bottom w:w="40" w:type="dxa"/>
              <w:right w:w="40" w:type="dxa"/>
            </w:tcMar>
            <w:vAlign w:val="bottom"/>
          </w:tcPr>
          <w:p w14:paraId="7FD16C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03C6A0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8BC6E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7FE33E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BF1F31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brevipalmata</w:t>
            </w:r>
          </w:p>
        </w:tc>
        <w:tc>
          <w:tcPr>
            <w:tcW w:w="1356" w:type="dxa"/>
            <w:shd w:val="clear" w:color="auto" w:fill="FFFFFF"/>
            <w:tcMar>
              <w:top w:w="40" w:type="dxa"/>
              <w:left w:w="40" w:type="dxa"/>
              <w:bottom w:w="40" w:type="dxa"/>
              <w:right w:w="40" w:type="dxa"/>
            </w:tcMar>
            <w:vAlign w:val="bottom"/>
          </w:tcPr>
          <w:p w14:paraId="1C06E5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127632</w:t>
            </w:r>
          </w:p>
        </w:tc>
      </w:tr>
      <w:tr w:rsidR="00F23135" w14:paraId="02EF0D70" w14:textId="77777777" w:rsidTr="009B6D1C">
        <w:trPr>
          <w:trHeight w:hRule="exact" w:val="227"/>
        </w:trPr>
        <w:tc>
          <w:tcPr>
            <w:tcW w:w="1275" w:type="dxa"/>
            <w:tcMar>
              <w:top w:w="40" w:type="dxa"/>
              <w:left w:w="40" w:type="dxa"/>
              <w:bottom w:w="40" w:type="dxa"/>
              <w:right w:w="40" w:type="dxa"/>
            </w:tcMar>
            <w:vAlign w:val="bottom"/>
          </w:tcPr>
          <w:p w14:paraId="7347E22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7BB366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5421DC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3220EC8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1EF67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Nyctimystes disrupta</w:t>
            </w:r>
          </w:p>
        </w:tc>
        <w:tc>
          <w:tcPr>
            <w:tcW w:w="1356" w:type="dxa"/>
            <w:shd w:val="clear" w:color="auto" w:fill="FFFFFF"/>
            <w:tcMar>
              <w:top w:w="40" w:type="dxa"/>
              <w:left w:w="40" w:type="dxa"/>
              <w:bottom w:w="40" w:type="dxa"/>
              <w:right w:w="40" w:type="dxa"/>
            </w:tcMar>
            <w:vAlign w:val="bottom"/>
          </w:tcPr>
          <w:p w14:paraId="22E33ED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48225</w:t>
            </w:r>
          </w:p>
        </w:tc>
      </w:tr>
      <w:tr w:rsidR="00F23135" w14:paraId="264BBFF8" w14:textId="77777777" w:rsidTr="009B6D1C">
        <w:trPr>
          <w:trHeight w:hRule="exact" w:val="227"/>
        </w:trPr>
        <w:tc>
          <w:tcPr>
            <w:tcW w:w="1275" w:type="dxa"/>
            <w:tcMar>
              <w:top w:w="40" w:type="dxa"/>
              <w:left w:w="40" w:type="dxa"/>
              <w:bottom w:w="40" w:type="dxa"/>
              <w:right w:w="40" w:type="dxa"/>
            </w:tcMar>
            <w:vAlign w:val="bottom"/>
          </w:tcPr>
          <w:p w14:paraId="27E325C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02E187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136C984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481A542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51B21C7"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revelata</w:t>
            </w:r>
          </w:p>
        </w:tc>
        <w:tc>
          <w:tcPr>
            <w:tcW w:w="1356" w:type="dxa"/>
            <w:shd w:val="clear" w:color="auto" w:fill="FFFFFF"/>
            <w:tcMar>
              <w:top w:w="40" w:type="dxa"/>
              <w:left w:w="40" w:type="dxa"/>
              <w:bottom w:w="40" w:type="dxa"/>
              <w:right w:w="40" w:type="dxa"/>
            </w:tcMar>
            <w:vAlign w:val="bottom"/>
          </w:tcPr>
          <w:p w14:paraId="6CEB9F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80814</w:t>
            </w:r>
          </w:p>
        </w:tc>
      </w:tr>
      <w:tr w:rsidR="00F23135" w14:paraId="3351FB72" w14:textId="77777777" w:rsidTr="009B6D1C">
        <w:trPr>
          <w:trHeight w:hRule="exact" w:val="227"/>
        </w:trPr>
        <w:tc>
          <w:tcPr>
            <w:tcW w:w="1275" w:type="dxa"/>
            <w:tcMar>
              <w:top w:w="40" w:type="dxa"/>
              <w:left w:w="40" w:type="dxa"/>
              <w:bottom w:w="40" w:type="dxa"/>
              <w:right w:w="40" w:type="dxa"/>
            </w:tcMar>
            <w:vAlign w:val="bottom"/>
          </w:tcPr>
          <w:p w14:paraId="431042F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1E5EE9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CFE46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51D094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9EEAFB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burrowsi</w:t>
            </w:r>
          </w:p>
        </w:tc>
        <w:tc>
          <w:tcPr>
            <w:tcW w:w="1356" w:type="dxa"/>
            <w:shd w:val="clear" w:color="auto" w:fill="FFFFFF"/>
            <w:tcMar>
              <w:top w:w="40" w:type="dxa"/>
              <w:left w:w="40" w:type="dxa"/>
              <w:bottom w:w="40" w:type="dxa"/>
              <w:right w:w="40" w:type="dxa"/>
            </w:tcMar>
            <w:vAlign w:val="bottom"/>
          </w:tcPr>
          <w:p w14:paraId="64D751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17631</w:t>
            </w:r>
          </w:p>
        </w:tc>
      </w:tr>
      <w:tr w:rsidR="00F23135" w14:paraId="133BC1FD" w14:textId="77777777" w:rsidTr="009B6D1C">
        <w:trPr>
          <w:trHeight w:hRule="exact" w:val="227"/>
        </w:trPr>
        <w:tc>
          <w:tcPr>
            <w:tcW w:w="1275" w:type="dxa"/>
            <w:tcMar>
              <w:top w:w="40" w:type="dxa"/>
              <w:left w:w="40" w:type="dxa"/>
              <w:bottom w:w="40" w:type="dxa"/>
              <w:right w:w="40" w:type="dxa"/>
            </w:tcMar>
            <w:vAlign w:val="bottom"/>
          </w:tcPr>
          <w:p w14:paraId="6B2824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E1D49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4A41B4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66B65CD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D15525D"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tyleri</w:t>
            </w:r>
          </w:p>
        </w:tc>
        <w:tc>
          <w:tcPr>
            <w:tcW w:w="1356" w:type="dxa"/>
            <w:shd w:val="clear" w:color="auto" w:fill="FFFFFF"/>
            <w:tcMar>
              <w:top w:w="40" w:type="dxa"/>
              <w:left w:w="40" w:type="dxa"/>
              <w:bottom w:w="40" w:type="dxa"/>
              <w:right w:w="40" w:type="dxa"/>
            </w:tcMar>
            <w:vAlign w:val="bottom"/>
          </w:tcPr>
          <w:p w14:paraId="3605AFF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3925</w:t>
            </w:r>
          </w:p>
        </w:tc>
      </w:tr>
      <w:tr w:rsidR="00F23135" w14:paraId="19976FEC" w14:textId="77777777" w:rsidTr="009B6D1C">
        <w:trPr>
          <w:trHeight w:hRule="exact" w:val="227"/>
        </w:trPr>
        <w:tc>
          <w:tcPr>
            <w:tcW w:w="1275" w:type="dxa"/>
            <w:tcMar>
              <w:top w:w="40" w:type="dxa"/>
              <w:left w:w="40" w:type="dxa"/>
              <w:bottom w:w="40" w:type="dxa"/>
              <w:right w:w="40" w:type="dxa"/>
            </w:tcMar>
            <w:vAlign w:val="bottom"/>
          </w:tcPr>
          <w:p w14:paraId="768DD00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972F4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0A11861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5D51A20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FC0DA0E"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balatus</w:t>
            </w:r>
          </w:p>
        </w:tc>
        <w:tc>
          <w:tcPr>
            <w:tcW w:w="1356" w:type="dxa"/>
            <w:shd w:val="clear" w:color="auto" w:fill="FFFFFF"/>
            <w:tcMar>
              <w:top w:w="40" w:type="dxa"/>
              <w:left w:w="40" w:type="dxa"/>
              <w:bottom w:w="40" w:type="dxa"/>
              <w:right w:w="40" w:type="dxa"/>
            </w:tcMar>
            <w:vAlign w:val="bottom"/>
          </w:tcPr>
          <w:p w14:paraId="447A0ED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100638</w:t>
            </w:r>
          </w:p>
        </w:tc>
      </w:tr>
      <w:tr w:rsidR="00F23135" w14:paraId="045C271F" w14:textId="77777777" w:rsidTr="009B6D1C">
        <w:trPr>
          <w:trHeight w:hRule="exact" w:val="227"/>
        </w:trPr>
        <w:tc>
          <w:tcPr>
            <w:tcW w:w="1275" w:type="dxa"/>
            <w:tcMar>
              <w:top w:w="40" w:type="dxa"/>
              <w:left w:w="40" w:type="dxa"/>
              <w:bottom w:w="40" w:type="dxa"/>
              <w:right w:w="40" w:type="dxa"/>
            </w:tcMar>
            <w:vAlign w:val="bottom"/>
          </w:tcPr>
          <w:p w14:paraId="61AD7E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57CFB06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55AFA15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4DCD170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F8C5D3"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dorsalis</w:t>
            </w:r>
          </w:p>
        </w:tc>
        <w:tc>
          <w:tcPr>
            <w:tcW w:w="1356" w:type="dxa"/>
            <w:shd w:val="clear" w:color="auto" w:fill="FFFFFF"/>
            <w:tcMar>
              <w:top w:w="40" w:type="dxa"/>
              <w:left w:w="40" w:type="dxa"/>
              <w:bottom w:w="40" w:type="dxa"/>
              <w:right w:w="40" w:type="dxa"/>
            </w:tcMar>
            <w:vAlign w:val="bottom"/>
          </w:tcPr>
          <w:p w14:paraId="15CA13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79181</w:t>
            </w:r>
          </w:p>
        </w:tc>
      </w:tr>
      <w:tr w:rsidR="00F23135" w14:paraId="698B5593" w14:textId="77777777" w:rsidTr="009B6D1C">
        <w:trPr>
          <w:trHeight w:hRule="exact" w:val="227"/>
        </w:trPr>
        <w:tc>
          <w:tcPr>
            <w:tcW w:w="1275" w:type="dxa"/>
            <w:tcMar>
              <w:top w:w="40" w:type="dxa"/>
              <w:left w:w="40" w:type="dxa"/>
              <w:bottom w:w="40" w:type="dxa"/>
              <w:right w:w="40" w:type="dxa"/>
            </w:tcMar>
            <w:vAlign w:val="bottom"/>
          </w:tcPr>
          <w:p w14:paraId="5E5574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F55D63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B087C0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3F8A4C1E"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6EA40"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adelaidensis</w:t>
            </w:r>
          </w:p>
        </w:tc>
        <w:tc>
          <w:tcPr>
            <w:tcW w:w="1356" w:type="dxa"/>
            <w:shd w:val="clear" w:color="auto" w:fill="FFFFFF"/>
            <w:tcMar>
              <w:top w:w="40" w:type="dxa"/>
              <w:left w:w="40" w:type="dxa"/>
              <w:bottom w:w="40" w:type="dxa"/>
              <w:right w:w="40" w:type="dxa"/>
            </w:tcMar>
            <w:vAlign w:val="bottom"/>
          </w:tcPr>
          <w:p w14:paraId="33A55A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28282</w:t>
            </w:r>
          </w:p>
        </w:tc>
      </w:tr>
      <w:tr w:rsidR="00F23135" w14:paraId="6D15A44B" w14:textId="77777777" w:rsidTr="009B6D1C">
        <w:trPr>
          <w:trHeight w:hRule="exact" w:val="227"/>
        </w:trPr>
        <w:tc>
          <w:tcPr>
            <w:tcW w:w="1275" w:type="dxa"/>
            <w:tcMar>
              <w:top w:w="40" w:type="dxa"/>
              <w:left w:w="40" w:type="dxa"/>
              <w:bottom w:w="40" w:type="dxa"/>
              <w:right w:w="40" w:type="dxa"/>
            </w:tcMar>
            <w:vAlign w:val="bottom"/>
          </w:tcPr>
          <w:p w14:paraId="215ECE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34605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6D60BD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3342691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5C602C1"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angiana</w:t>
            </w:r>
          </w:p>
        </w:tc>
        <w:tc>
          <w:tcPr>
            <w:tcW w:w="1356" w:type="dxa"/>
            <w:shd w:val="clear" w:color="auto" w:fill="FFFFFF"/>
            <w:tcMar>
              <w:top w:w="40" w:type="dxa"/>
              <w:left w:w="40" w:type="dxa"/>
              <w:bottom w:w="40" w:type="dxa"/>
              <w:right w:w="40" w:type="dxa"/>
            </w:tcMar>
            <w:vAlign w:val="bottom"/>
          </w:tcPr>
          <w:p w14:paraId="68645B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48210</w:t>
            </w:r>
          </w:p>
        </w:tc>
      </w:tr>
      <w:tr w:rsidR="00F23135" w14:paraId="27BD5285" w14:textId="77777777" w:rsidTr="009B6D1C">
        <w:trPr>
          <w:trHeight w:hRule="exact" w:val="227"/>
        </w:trPr>
        <w:tc>
          <w:tcPr>
            <w:tcW w:w="1275" w:type="dxa"/>
            <w:tcMar>
              <w:top w:w="40" w:type="dxa"/>
              <w:left w:w="40" w:type="dxa"/>
              <w:bottom w:w="40" w:type="dxa"/>
              <w:right w:w="40" w:type="dxa"/>
            </w:tcMar>
            <w:vAlign w:val="bottom"/>
          </w:tcPr>
          <w:p w14:paraId="724CB6B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409C8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0667FC0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5E3C061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C34626"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fallax</w:t>
            </w:r>
          </w:p>
        </w:tc>
        <w:tc>
          <w:tcPr>
            <w:tcW w:w="1356" w:type="dxa"/>
            <w:shd w:val="clear" w:color="auto" w:fill="FFFFFF"/>
            <w:tcMar>
              <w:top w:w="40" w:type="dxa"/>
              <w:left w:w="40" w:type="dxa"/>
              <w:bottom w:w="40" w:type="dxa"/>
              <w:right w:w="40" w:type="dxa"/>
            </w:tcMar>
            <w:vAlign w:val="bottom"/>
          </w:tcPr>
          <w:p w14:paraId="416701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102409</w:t>
            </w:r>
          </w:p>
        </w:tc>
      </w:tr>
      <w:tr w:rsidR="00F23135" w14:paraId="176194E7" w14:textId="77777777" w:rsidTr="009B6D1C">
        <w:trPr>
          <w:trHeight w:hRule="exact" w:val="227"/>
        </w:trPr>
        <w:tc>
          <w:tcPr>
            <w:tcW w:w="1275" w:type="dxa"/>
            <w:tcMar>
              <w:top w:w="40" w:type="dxa"/>
              <w:left w:w="40" w:type="dxa"/>
              <w:bottom w:w="40" w:type="dxa"/>
              <w:right w:w="40" w:type="dxa"/>
            </w:tcMar>
            <w:vAlign w:val="bottom"/>
          </w:tcPr>
          <w:p w14:paraId="2513768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6B629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Hyloidea</w:t>
            </w:r>
          </w:p>
        </w:tc>
        <w:tc>
          <w:tcPr>
            <w:tcW w:w="1605" w:type="dxa"/>
            <w:tcMar>
              <w:top w:w="40" w:type="dxa"/>
              <w:left w:w="40" w:type="dxa"/>
              <w:bottom w:w="40" w:type="dxa"/>
              <w:right w:w="40" w:type="dxa"/>
            </w:tcMar>
            <w:vAlign w:val="bottom"/>
          </w:tcPr>
          <w:p w14:paraId="457334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Pelodryadidae</w:t>
            </w:r>
          </w:p>
        </w:tc>
        <w:tc>
          <w:tcPr>
            <w:tcW w:w="1425" w:type="dxa"/>
            <w:shd w:val="clear" w:color="auto" w:fill="FFFFFF"/>
            <w:tcMar>
              <w:top w:w="40" w:type="dxa"/>
              <w:left w:w="40" w:type="dxa"/>
              <w:bottom w:w="40" w:type="dxa"/>
              <w:right w:w="40" w:type="dxa"/>
            </w:tcMar>
            <w:vAlign w:val="bottom"/>
          </w:tcPr>
          <w:p w14:paraId="6FB6BB8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464A32"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Litoria tornieri</w:t>
            </w:r>
          </w:p>
        </w:tc>
        <w:tc>
          <w:tcPr>
            <w:tcW w:w="1356" w:type="dxa"/>
            <w:shd w:val="clear" w:color="auto" w:fill="FFFFFF"/>
            <w:tcMar>
              <w:top w:w="40" w:type="dxa"/>
              <w:left w:w="40" w:type="dxa"/>
              <w:bottom w:w="40" w:type="dxa"/>
              <w:right w:w="40" w:type="dxa"/>
            </w:tcMar>
            <w:vAlign w:val="bottom"/>
          </w:tcPr>
          <w:p w14:paraId="33993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11777</w:t>
            </w:r>
          </w:p>
        </w:tc>
      </w:tr>
    </w:tbl>
    <w:p w14:paraId="159A15D9" w14:textId="77777777" w:rsidR="006211A3" w:rsidRDefault="006211A3">
      <w:pPr>
        <w:jc w:val="both"/>
        <w:rPr>
          <w:rFonts w:ascii="CMU Serif Roman" w:eastAsia="CMU Serif Roman" w:hAnsi="CMU Serif Roman" w:cs="CMU Serif Roman"/>
        </w:rPr>
      </w:pPr>
    </w:p>
    <w:p w14:paraId="5344D496" w14:textId="77777777" w:rsidR="006211A3" w:rsidRDefault="00000000">
      <w:pPr>
        <w:rPr>
          <w:rFonts w:ascii="CMU Serif Roman" w:eastAsia="CMU Serif Roman" w:hAnsi="CMU Serif Roman" w:cs="CMU Serif Roman"/>
        </w:rPr>
      </w:pPr>
      <w:r>
        <w:br w:type="page"/>
      </w:r>
    </w:p>
    <w:p w14:paraId="129C658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Table S2. Fossil calibrations implemented in MCMCtree analysis of frog divergence dates. Node number (#) corresponds to nodes in supplementary figure below.</w:t>
      </w:r>
    </w:p>
    <w:p w14:paraId="14EF6FCB" w14:textId="77777777" w:rsidR="006211A3" w:rsidRDefault="006211A3">
      <w:pPr>
        <w:spacing w:line="240" w:lineRule="auto"/>
        <w:jc w:val="both"/>
        <w:rPr>
          <w:rFonts w:ascii="CMU Serif Roman" w:eastAsia="CMU Serif Roman" w:hAnsi="CMU Serif Roman" w:cs="CMU Serif Roman"/>
        </w:rPr>
      </w:pPr>
    </w:p>
    <w:tbl>
      <w:tblPr>
        <w:tblStyle w:val="a0"/>
        <w:tblW w:w="9363" w:type="dxa"/>
        <w:tblLayout w:type="fixed"/>
        <w:tblLook w:val="0600" w:firstRow="0" w:lastRow="0" w:firstColumn="0" w:lastColumn="0" w:noHBand="1" w:noVBand="1"/>
        <w:tblPrChange w:id="540" w:author="Ian Brennan" w:date="2023-04-12T15:36:00Z">
          <w:tblPr>
            <w:tblW w:w="9363" w:type="dxa"/>
            <w:tblLayout w:type="fixed"/>
            <w:tblCellMar>
              <w:top w:w="100" w:type="dxa"/>
              <w:left w:w="100" w:type="dxa"/>
              <w:bottom w:w="100" w:type="dxa"/>
              <w:right w:w="100" w:type="dxa"/>
            </w:tblCellMar>
            <w:tblLook w:val="0600" w:firstRow="0" w:lastRow="0" w:firstColumn="0" w:lastColumn="0" w:noHBand="1" w:noVBand="1"/>
          </w:tblPr>
        </w:tblPrChange>
      </w:tblPr>
      <w:tblGrid>
        <w:gridCol w:w="468"/>
        <w:gridCol w:w="2934"/>
        <w:gridCol w:w="2410"/>
        <w:gridCol w:w="851"/>
        <w:gridCol w:w="708"/>
        <w:gridCol w:w="1992"/>
        <w:tblGridChange w:id="541">
          <w:tblGrid>
            <w:gridCol w:w="468"/>
            <w:gridCol w:w="2934"/>
            <w:gridCol w:w="2410"/>
            <w:gridCol w:w="851"/>
            <w:gridCol w:w="708"/>
            <w:gridCol w:w="1992"/>
          </w:tblGrid>
        </w:tblGridChange>
      </w:tblGrid>
      <w:tr w:rsidR="006211A3" w14:paraId="29DDDA15" w14:textId="77777777" w:rsidTr="009B6D1C">
        <w:trPr>
          <w:trHeight w:hRule="exact" w:val="227"/>
          <w:trPrChange w:id="542" w:author="Ian Brennan" w:date="2023-04-12T15:36:00Z">
            <w:trPr>
              <w:trHeight w:hRule="exact" w:val="227"/>
            </w:trPr>
          </w:trPrChange>
        </w:trPr>
        <w:tc>
          <w:tcPr>
            <w:tcW w:w="468" w:type="dxa"/>
            <w:tcBorders>
              <w:bottom w:val="single" w:sz="4" w:space="0" w:color="000000"/>
            </w:tcBorders>
            <w:tcMar>
              <w:top w:w="40" w:type="dxa"/>
              <w:left w:w="40" w:type="dxa"/>
              <w:bottom w:w="40" w:type="dxa"/>
              <w:right w:w="40" w:type="dxa"/>
            </w:tcMar>
            <w:vAlign w:val="bottom"/>
            <w:tcPrChange w:id="543" w:author="Ian Brennan" w:date="2023-04-12T15:36:00Z">
              <w:tcPr>
                <w:tcW w:w="468" w:type="dxa"/>
                <w:tcBorders>
                  <w:bottom w:val="single" w:sz="4" w:space="0" w:color="000000"/>
                </w:tcBorders>
                <w:tcMar>
                  <w:top w:w="40" w:type="dxa"/>
                  <w:left w:w="40" w:type="dxa"/>
                  <w:bottom w:w="40" w:type="dxa"/>
                  <w:right w:w="40" w:type="dxa"/>
                </w:tcMar>
                <w:vAlign w:val="bottom"/>
              </w:tcPr>
            </w:tcPrChange>
          </w:tcPr>
          <w:p w14:paraId="40A0755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w:t>
            </w:r>
          </w:p>
        </w:tc>
        <w:tc>
          <w:tcPr>
            <w:tcW w:w="2934" w:type="dxa"/>
            <w:tcBorders>
              <w:bottom w:val="single" w:sz="4" w:space="0" w:color="000000"/>
            </w:tcBorders>
            <w:tcMar>
              <w:top w:w="40" w:type="dxa"/>
              <w:left w:w="40" w:type="dxa"/>
              <w:bottom w:w="40" w:type="dxa"/>
              <w:right w:w="40" w:type="dxa"/>
            </w:tcMar>
            <w:vAlign w:val="bottom"/>
            <w:tcPrChange w:id="544" w:author="Ian Brennan" w:date="2023-04-12T15:36:00Z">
              <w:tcPr>
                <w:tcW w:w="2934" w:type="dxa"/>
                <w:tcBorders>
                  <w:bottom w:val="single" w:sz="4" w:space="0" w:color="000000"/>
                </w:tcBorders>
                <w:tcMar>
                  <w:top w:w="40" w:type="dxa"/>
                  <w:left w:w="40" w:type="dxa"/>
                  <w:bottom w:w="40" w:type="dxa"/>
                  <w:right w:w="40" w:type="dxa"/>
                </w:tcMar>
                <w:vAlign w:val="bottom"/>
              </w:tcPr>
            </w:tcPrChange>
          </w:tcPr>
          <w:p w14:paraId="66C380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Node Calibrated</w:t>
            </w:r>
          </w:p>
        </w:tc>
        <w:tc>
          <w:tcPr>
            <w:tcW w:w="2410" w:type="dxa"/>
            <w:tcBorders>
              <w:bottom w:val="single" w:sz="4" w:space="0" w:color="000000"/>
            </w:tcBorders>
            <w:tcMar>
              <w:top w:w="40" w:type="dxa"/>
              <w:left w:w="40" w:type="dxa"/>
              <w:bottom w:w="40" w:type="dxa"/>
              <w:right w:w="40" w:type="dxa"/>
            </w:tcMar>
            <w:vAlign w:val="bottom"/>
            <w:tcPrChange w:id="545" w:author="Ian Brennan" w:date="2023-04-12T15:36:00Z">
              <w:tcPr>
                <w:tcW w:w="2410" w:type="dxa"/>
                <w:tcBorders>
                  <w:bottom w:val="single" w:sz="4" w:space="0" w:color="000000"/>
                </w:tcBorders>
                <w:tcMar>
                  <w:top w:w="40" w:type="dxa"/>
                  <w:left w:w="40" w:type="dxa"/>
                  <w:bottom w:w="40" w:type="dxa"/>
                  <w:right w:w="40" w:type="dxa"/>
                </w:tcMar>
                <w:vAlign w:val="bottom"/>
              </w:tcPr>
            </w:tcPrChange>
          </w:tcPr>
          <w:p w14:paraId="7536B0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Fossil</w:t>
            </w:r>
          </w:p>
        </w:tc>
        <w:tc>
          <w:tcPr>
            <w:tcW w:w="851" w:type="dxa"/>
            <w:tcBorders>
              <w:bottom w:val="single" w:sz="4" w:space="0" w:color="000000"/>
            </w:tcBorders>
            <w:tcMar>
              <w:top w:w="40" w:type="dxa"/>
              <w:left w:w="40" w:type="dxa"/>
              <w:bottom w:w="40" w:type="dxa"/>
              <w:right w:w="40" w:type="dxa"/>
            </w:tcMar>
            <w:vAlign w:val="bottom"/>
            <w:tcPrChange w:id="546" w:author="Ian Brennan" w:date="2023-04-12T15:36:00Z">
              <w:tcPr>
                <w:tcW w:w="851" w:type="dxa"/>
                <w:tcBorders>
                  <w:bottom w:val="single" w:sz="4" w:space="0" w:color="000000"/>
                </w:tcBorders>
                <w:tcMar>
                  <w:top w:w="40" w:type="dxa"/>
                  <w:left w:w="40" w:type="dxa"/>
                  <w:bottom w:w="40" w:type="dxa"/>
                  <w:right w:w="40" w:type="dxa"/>
                </w:tcMar>
                <w:vAlign w:val="bottom"/>
              </w:tcPr>
            </w:tcPrChange>
          </w:tcPr>
          <w:p w14:paraId="4E0C273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Minimum</w:t>
            </w:r>
          </w:p>
        </w:tc>
        <w:tc>
          <w:tcPr>
            <w:tcW w:w="708" w:type="dxa"/>
            <w:tcBorders>
              <w:bottom w:val="single" w:sz="4" w:space="0" w:color="000000"/>
            </w:tcBorders>
            <w:tcMar>
              <w:top w:w="40" w:type="dxa"/>
              <w:left w:w="40" w:type="dxa"/>
              <w:bottom w:w="40" w:type="dxa"/>
              <w:right w:w="40" w:type="dxa"/>
            </w:tcMar>
            <w:vAlign w:val="bottom"/>
            <w:tcPrChange w:id="547" w:author="Ian Brennan" w:date="2023-04-12T15:36:00Z">
              <w:tcPr>
                <w:tcW w:w="708" w:type="dxa"/>
                <w:tcBorders>
                  <w:bottom w:val="single" w:sz="4" w:space="0" w:color="000000"/>
                </w:tcBorders>
                <w:tcMar>
                  <w:top w:w="40" w:type="dxa"/>
                  <w:left w:w="40" w:type="dxa"/>
                  <w:bottom w:w="40" w:type="dxa"/>
                  <w:right w:w="40" w:type="dxa"/>
                </w:tcMar>
                <w:vAlign w:val="bottom"/>
              </w:tcPr>
            </w:tcPrChange>
          </w:tcPr>
          <w:p w14:paraId="4349D3E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Soft Max.</w:t>
            </w:r>
          </w:p>
        </w:tc>
        <w:tc>
          <w:tcPr>
            <w:tcW w:w="1992" w:type="dxa"/>
            <w:tcBorders>
              <w:bottom w:val="single" w:sz="4" w:space="0" w:color="000000"/>
            </w:tcBorders>
            <w:tcMar>
              <w:top w:w="40" w:type="dxa"/>
              <w:left w:w="40" w:type="dxa"/>
              <w:bottom w:w="40" w:type="dxa"/>
              <w:right w:w="40" w:type="dxa"/>
            </w:tcMar>
            <w:vAlign w:val="bottom"/>
            <w:tcPrChange w:id="548" w:author="Ian Brennan" w:date="2023-04-12T15:36:00Z">
              <w:tcPr>
                <w:tcW w:w="1992" w:type="dxa"/>
                <w:tcBorders>
                  <w:bottom w:val="single" w:sz="4" w:space="0" w:color="000000"/>
                </w:tcBorders>
                <w:tcMar>
                  <w:top w:w="40" w:type="dxa"/>
                  <w:left w:w="40" w:type="dxa"/>
                  <w:bottom w:w="40" w:type="dxa"/>
                  <w:right w:w="40" w:type="dxa"/>
                </w:tcMar>
                <w:vAlign w:val="bottom"/>
              </w:tcPr>
            </w:tcPrChange>
          </w:tcPr>
          <w:p w14:paraId="0252499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Source (see Feng et al. 2017)</w:t>
            </w:r>
          </w:p>
        </w:tc>
      </w:tr>
      <w:tr w:rsidR="006211A3" w14:paraId="47F339E3" w14:textId="77777777" w:rsidTr="009B6D1C">
        <w:trPr>
          <w:trHeight w:hRule="exact" w:val="227"/>
          <w:trPrChange w:id="549" w:author="Ian Brennan" w:date="2023-04-12T15:36:00Z">
            <w:trPr>
              <w:trHeight w:hRule="exact" w:val="227"/>
            </w:trPr>
          </w:trPrChange>
        </w:trPr>
        <w:tc>
          <w:tcPr>
            <w:tcW w:w="468" w:type="dxa"/>
            <w:tcBorders>
              <w:top w:val="single" w:sz="4" w:space="0" w:color="000000"/>
            </w:tcBorders>
            <w:tcMar>
              <w:top w:w="40" w:type="dxa"/>
              <w:left w:w="40" w:type="dxa"/>
              <w:bottom w:w="40" w:type="dxa"/>
              <w:right w:w="40" w:type="dxa"/>
            </w:tcMar>
            <w:vAlign w:val="bottom"/>
            <w:tcPrChange w:id="550" w:author="Ian Brennan" w:date="2023-04-12T15:36:00Z">
              <w:tcPr>
                <w:tcW w:w="468" w:type="dxa"/>
                <w:tcBorders>
                  <w:top w:val="single" w:sz="4" w:space="0" w:color="000000"/>
                </w:tcBorders>
                <w:tcMar>
                  <w:top w:w="40" w:type="dxa"/>
                  <w:left w:w="40" w:type="dxa"/>
                  <w:bottom w:w="40" w:type="dxa"/>
                  <w:right w:w="40" w:type="dxa"/>
                </w:tcMar>
                <w:vAlign w:val="bottom"/>
              </w:tcPr>
            </w:tcPrChange>
          </w:tcPr>
          <w:p w14:paraId="3F04224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w:t>
            </w:r>
          </w:p>
        </w:tc>
        <w:tc>
          <w:tcPr>
            <w:tcW w:w="2934" w:type="dxa"/>
            <w:tcBorders>
              <w:top w:val="single" w:sz="4" w:space="0" w:color="000000"/>
            </w:tcBorders>
            <w:tcMar>
              <w:top w:w="40" w:type="dxa"/>
              <w:left w:w="40" w:type="dxa"/>
              <w:bottom w:w="40" w:type="dxa"/>
              <w:right w:w="40" w:type="dxa"/>
            </w:tcMar>
            <w:vAlign w:val="bottom"/>
            <w:tcPrChange w:id="551" w:author="Ian Brennan" w:date="2023-04-12T15:36:00Z">
              <w:tcPr>
                <w:tcW w:w="2934" w:type="dxa"/>
                <w:tcBorders>
                  <w:top w:val="single" w:sz="4" w:space="0" w:color="000000"/>
                </w:tcBorders>
                <w:tcMar>
                  <w:top w:w="40" w:type="dxa"/>
                  <w:left w:w="40" w:type="dxa"/>
                  <w:bottom w:w="40" w:type="dxa"/>
                  <w:right w:w="40" w:type="dxa"/>
                </w:tcMar>
                <w:vAlign w:val="bottom"/>
              </w:tcPr>
            </w:tcPrChange>
          </w:tcPr>
          <w:p w14:paraId="1CA32B8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Anura</w:t>
            </w:r>
          </w:p>
        </w:tc>
        <w:tc>
          <w:tcPr>
            <w:tcW w:w="2410" w:type="dxa"/>
            <w:tcBorders>
              <w:top w:val="single" w:sz="4" w:space="0" w:color="000000"/>
            </w:tcBorders>
            <w:tcMar>
              <w:top w:w="40" w:type="dxa"/>
              <w:left w:w="40" w:type="dxa"/>
              <w:bottom w:w="40" w:type="dxa"/>
              <w:right w:w="40" w:type="dxa"/>
            </w:tcMar>
            <w:vAlign w:val="bottom"/>
            <w:tcPrChange w:id="552" w:author="Ian Brennan" w:date="2023-04-12T15:36:00Z">
              <w:tcPr>
                <w:tcW w:w="2410" w:type="dxa"/>
                <w:tcBorders>
                  <w:top w:val="single" w:sz="4" w:space="0" w:color="000000"/>
                </w:tcBorders>
                <w:tcMar>
                  <w:top w:w="40" w:type="dxa"/>
                  <w:left w:w="40" w:type="dxa"/>
                  <w:bottom w:w="40" w:type="dxa"/>
                  <w:right w:w="40" w:type="dxa"/>
                </w:tcMar>
                <w:vAlign w:val="bottom"/>
              </w:tcPr>
            </w:tcPrChange>
          </w:tcPr>
          <w:p w14:paraId="3AC97C9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Liaobatrachus zhaoi</w:t>
            </w:r>
          </w:p>
        </w:tc>
        <w:tc>
          <w:tcPr>
            <w:tcW w:w="851" w:type="dxa"/>
            <w:tcBorders>
              <w:top w:val="single" w:sz="4" w:space="0" w:color="000000"/>
            </w:tcBorders>
            <w:tcMar>
              <w:top w:w="40" w:type="dxa"/>
              <w:left w:w="40" w:type="dxa"/>
              <w:bottom w:w="40" w:type="dxa"/>
              <w:right w:w="40" w:type="dxa"/>
            </w:tcMar>
            <w:vAlign w:val="bottom"/>
            <w:tcPrChange w:id="553" w:author="Ian Brennan" w:date="2023-04-12T15:36:00Z">
              <w:tcPr>
                <w:tcW w:w="851" w:type="dxa"/>
                <w:tcBorders>
                  <w:top w:val="single" w:sz="4" w:space="0" w:color="000000"/>
                </w:tcBorders>
                <w:tcMar>
                  <w:top w:w="40" w:type="dxa"/>
                  <w:left w:w="40" w:type="dxa"/>
                  <w:bottom w:w="40" w:type="dxa"/>
                  <w:right w:w="40" w:type="dxa"/>
                </w:tcMar>
                <w:vAlign w:val="bottom"/>
              </w:tcPr>
            </w:tcPrChange>
          </w:tcPr>
          <w:p w14:paraId="5EBD56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129.7</w:t>
            </w:r>
          </w:p>
        </w:tc>
        <w:tc>
          <w:tcPr>
            <w:tcW w:w="708" w:type="dxa"/>
            <w:tcBorders>
              <w:top w:val="single" w:sz="4" w:space="0" w:color="000000"/>
            </w:tcBorders>
            <w:tcMar>
              <w:top w:w="40" w:type="dxa"/>
              <w:left w:w="40" w:type="dxa"/>
              <w:bottom w:w="40" w:type="dxa"/>
              <w:right w:w="40" w:type="dxa"/>
            </w:tcMar>
            <w:vAlign w:val="bottom"/>
            <w:tcPrChange w:id="554" w:author="Ian Brennan" w:date="2023-04-12T15:36:00Z">
              <w:tcPr>
                <w:tcW w:w="708" w:type="dxa"/>
                <w:tcBorders>
                  <w:top w:val="single" w:sz="4" w:space="0" w:color="000000"/>
                </w:tcBorders>
                <w:tcMar>
                  <w:top w:w="40" w:type="dxa"/>
                  <w:left w:w="40" w:type="dxa"/>
                  <w:bottom w:w="40" w:type="dxa"/>
                  <w:right w:w="40" w:type="dxa"/>
                </w:tcMar>
                <w:vAlign w:val="bottom"/>
              </w:tcPr>
            </w:tcPrChange>
          </w:tcPr>
          <w:p w14:paraId="20A1600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Borders>
              <w:top w:val="single" w:sz="4" w:space="0" w:color="000000"/>
            </w:tcBorders>
            <w:tcMar>
              <w:top w:w="40" w:type="dxa"/>
              <w:left w:w="40" w:type="dxa"/>
              <w:bottom w:w="40" w:type="dxa"/>
              <w:right w:w="40" w:type="dxa"/>
            </w:tcMar>
            <w:vAlign w:val="bottom"/>
            <w:tcPrChange w:id="555" w:author="Ian Brennan" w:date="2023-04-12T15:36:00Z">
              <w:tcPr>
                <w:tcW w:w="1992" w:type="dxa"/>
                <w:tcBorders>
                  <w:top w:val="single" w:sz="4" w:space="0" w:color="000000"/>
                </w:tcBorders>
                <w:tcMar>
                  <w:top w:w="40" w:type="dxa"/>
                  <w:left w:w="40" w:type="dxa"/>
                  <w:bottom w:w="40" w:type="dxa"/>
                  <w:right w:w="40" w:type="dxa"/>
                </w:tcMar>
                <w:vAlign w:val="bottom"/>
              </w:tcPr>
            </w:tcPrChange>
          </w:tcPr>
          <w:p w14:paraId="69ED19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Chang et al. (2009)</w:t>
            </w:r>
          </w:p>
        </w:tc>
      </w:tr>
      <w:tr w:rsidR="006211A3" w14:paraId="44248CDF" w14:textId="77777777" w:rsidTr="009B6D1C">
        <w:trPr>
          <w:trHeight w:hRule="exact" w:val="227"/>
          <w:trPrChange w:id="556" w:author="Ian Brennan" w:date="2023-04-12T15:36:00Z">
            <w:trPr>
              <w:trHeight w:hRule="exact" w:val="227"/>
            </w:trPr>
          </w:trPrChange>
        </w:trPr>
        <w:tc>
          <w:tcPr>
            <w:tcW w:w="468" w:type="dxa"/>
            <w:tcMar>
              <w:top w:w="40" w:type="dxa"/>
              <w:left w:w="40" w:type="dxa"/>
              <w:bottom w:w="40" w:type="dxa"/>
              <w:right w:w="40" w:type="dxa"/>
            </w:tcMar>
            <w:vAlign w:val="bottom"/>
            <w:tcPrChange w:id="557" w:author="Ian Brennan" w:date="2023-04-12T15:36:00Z">
              <w:tcPr>
                <w:tcW w:w="468" w:type="dxa"/>
                <w:tcMar>
                  <w:top w:w="40" w:type="dxa"/>
                  <w:left w:w="40" w:type="dxa"/>
                  <w:bottom w:w="40" w:type="dxa"/>
                  <w:right w:w="40" w:type="dxa"/>
                </w:tcMar>
                <w:vAlign w:val="bottom"/>
              </w:tcPr>
            </w:tcPrChange>
          </w:tcPr>
          <w:p w14:paraId="5900944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w:t>
            </w:r>
          </w:p>
        </w:tc>
        <w:tc>
          <w:tcPr>
            <w:tcW w:w="2934" w:type="dxa"/>
            <w:tcMar>
              <w:top w:w="40" w:type="dxa"/>
              <w:left w:w="40" w:type="dxa"/>
              <w:bottom w:w="40" w:type="dxa"/>
              <w:right w:w="40" w:type="dxa"/>
            </w:tcMar>
            <w:vAlign w:val="bottom"/>
            <w:tcPrChange w:id="558" w:author="Ian Brennan" w:date="2023-04-12T15:36:00Z">
              <w:tcPr>
                <w:tcW w:w="2934" w:type="dxa"/>
                <w:tcMar>
                  <w:top w:w="40" w:type="dxa"/>
                  <w:left w:w="40" w:type="dxa"/>
                  <w:bottom w:w="40" w:type="dxa"/>
                  <w:right w:w="40" w:type="dxa"/>
                </w:tcMar>
                <w:vAlign w:val="bottom"/>
              </w:tcPr>
            </w:tcPrChange>
          </w:tcPr>
          <w:p w14:paraId="064547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Alytoidea</w:t>
            </w:r>
          </w:p>
        </w:tc>
        <w:tc>
          <w:tcPr>
            <w:tcW w:w="2410" w:type="dxa"/>
            <w:tcMar>
              <w:top w:w="40" w:type="dxa"/>
              <w:left w:w="40" w:type="dxa"/>
              <w:bottom w:w="40" w:type="dxa"/>
              <w:right w:w="40" w:type="dxa"/>
            </w:tcMar>
            <w:vAlign w:val="bottom"/>
            <w:tcPrChange w:id="559" w:author="Ian Brennan" w:date="2023-04-12T15:36:00Z">
              <w:tcPr>
                <w:tcW w:w="2410" w:type="dxa"/>
                <w:tcMar>
                  <w:top w:w="40" w:type="dxa"/>
                  <w:left w:w="40" w:type="dxa"/>
                  <w:bottom w:w="40" w:type="dxa"/>
                  <w:right w:w="40" w:type="dxa"/>
                </w:tcMar>
                <w:vAlign w:val="bottom"/>
              </w:tcPr>
            </w:tcPrChange>
          </w:tcPr>
          <w:p w14:paraId="2ACE2BB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Iberobatrachus angelae</w:t>
            </w:r>
          </w:p>
        </w:tc>
        <w:tc>
          <w:tcPr>
            <w:tcW w:w="851" w:type="dxa"/>
            <w:tcMar>
              <w:top w:w="40" w:type="dxa"/>
              <w:left w:w="40" w:type="dxa"/>
              <w:bottom w:w="40" w:type="dxa"/>
              <w:right w:w="40" w:type="dxa"/>
            </w:tcMar>
            <w:vAlign w:val="bottom"/>
            <w:tcPrChange w:id="560" w:author="Ian Brennan" w:date="2023-04-12T15:36:00Z">
              <w:tcPr>
                <w:tcW w:w="851" w:type="dxa"/>
                <w:tcMar>
                  <w:top w:w="40" w:type="dxa"/>
                  <w:left w:w="40" w:type="dxa"/>
                  <w:bottom w:w="40" w:type="dxa"/>
                  <w:right w:w="40" w:type="dxa"/>
                </w:tcMar>
                <w:vAlign w:val="bottom"/>
              </w:tcPr>
            </w:tcPrChange>
          </w:tcPr>
          <w:p w14:paraId="426F1EC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125</w:t>
            </w:r>
          </w:p>
        </w:tc>
        <w:tc>
          <w:tcPr>
            <w:tcW w:w="708" w:type="dxa"/>
            <w:tcMar>
              <w:top w:w="40" w:type="dxa"/>
              <w:left w:w="40" w:type="dxa"/>
              <w:bottom w:w="40" w:type="dxa"/>
              <w:right w:w="40" w:type="dxa"/>
            </w:tcMar>
            <w:vAlign w:val="bottom"/>
            <w:tcPrChange w:id="561" w:author="Ian Brennan" w:date="2023-04-12T15:36:00Z">
              <w:tcPr>
                <w:tcW w:w="708" w:type="dxa"/>
                <w:tcMar>
                  <w:top w:w="40" w:type="dxa"/>
                  <w:left w:w="40" w:type="dxa"/>
                  <w:bottom w:w="40" w:type="dxa"/>
                  <w:right w:w="40" w:type="dxa"/>
                </w:tcMar>
                <w:vAlign w:val="bottom"/>
              </w:tcPr>
            </w:tcPrChange>
          </w:tcPr>
          <w:p w14:paraId="3BFBE32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Change w:id="562" w:author="Ian Brennan" w:date="2023-04-12T15:36:00Z">
              <w:tcPr>
                <w:tcW w:w="1992" w:type="dxa"/>
                <w:tcMar>
                  <w:top w:w="40" w:type="dxa"/>
                  <w:left w:w="40" w:type="dxa"/>
                  <w:bottom w:w="40" w:type="dxa"/>
                  <w:right w:w="40" w:type="dxa"/>
                </w:tcMar>
                <w:vAlign w:val="bottom"/>
              </w:tcPr>
            </w:tcPrChange>
          </w:tcPr>
          <w:p w14:paraId="4947020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2CEAA8FA" w14:textId="77777777" w:rsidTr="009B6D1C">
        <w:trPr>
          <w:trHeight w:hRule="exact" w:val="227"/>
          <w:trPrChange w:id="563" w:author="Ian Brennan" w:date="2023-04-12T15:36:00Z">
            <w:trPr>
              <w:trHeight w:hRule="exact" w:val="227"/>
            </w:trPr>
          </w:trPrChange>
        </w:trPr>
        <w:tc>
          <w:tcPr>
            <w:tcW w:w="468" w:type="dxa"/>
            <w:tcMar>
              <w:top w:w="40" w:type="dxa"/>
              <w:left w:w="40" w:type="dxa"/>
              <w:bottom w:w="40" w:type="dxa"/>
              <w:right w:w="40" w:type="dxa"/>
            </w:tcMar>
            <w:vAlign w:val="bottom"/>
            <w:tcPrChange w:id="564" w:author="Ian Brennan" w:date="2023-04-12T15:36:00Z">
              <w:tcPr>
                <w:tcW w:w="468" w:type="dxa"/>
                <w:tcMar>
                  <w:top w:w="40" w:type="dxa"/>
                  <w:left w:w="40" w:type="dxa"/>
                  <w:bottom w:w="40" w:type="dxa"/>
                  <w:right w:w="40" w:type="dxa"/>
                </w:tcMar>
                <w:vAlign w:val="bottom"/>
              </w:tcPr>
            </w:tcPrChange>
          </w:tcPr>
          <w:p w14:paraId="493D1CC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w:t>
            </w:r>
          </w:p>
        </w:tc>
        <w:tc>
          <w:tcPr>
            <w:tcW w:w="2934" w:type="dxa"/>
            <w:tcMar>
              <w:top w:w="40" w:type="dxa"/>
              <w:left w:w="40" w:type="dxa"/>
              <w:bottom w:w="40" w:type="dxa"/>
              <w:right w:w="40" w:type="dxa"/>
            </w:tcMar>
            <w:vAlign w:val="bottom"/>
            <w:tcPrChange w:id="565" w:author="Ian Brennan" w:date="2023-04-12T15:36:00Z">
              <w:tcPr>
                <w:tcW w:w="2934" w:type="dxa"/>
                <w:tcMar>
                  <w:top w:w="40" w:type="dxa"/>
                  <w:left w:w="40" w:type="dxa"/>
                  <w:bottom w:w="40" w:type="dxa"/>
                  <w:right w:w="40" w:type="dxa"/>
                </w:tcMar>
                <w:vAlign w:val="bottom"/>
              </w:tcPr>
            </w:tcPrChange>
          </w:tcPr>
          <w:p w14:paraId="4886E3DA"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Pipanura</w:t>
            </w:r>
          </w:p>
        </w:tc>
        <w:tc>
          <w:tcPr>
            <w:tcW w:w="2410" w:type="dxa"/>
            <w:tcMar>
              <w:top w:w="40" w:type="dxa"/>
              <w:left w:w="40" w:type="dxa"/>
              <w:bottom w:w="40" w:type="dxa"/>
              <w:right w:w="40" w:type="dxa"/>
            </w:tcMar>
            <w:vAlign w:val="bottom"/>
            <w:tcPrChange w:id="566" w:author="Ian Brennan" w:date="2023-04-12T15:36:00Z">
              <w:tcPr>
                <w:tcW w:w="2410" w:type="dxa"/>
                <w:tcMar>
                  <w:top w:w="40" w:type="dxa"/>
                  <w:left w:w="40" w:type="dxa"/>
                  <w:bottom w:w="40" w:type="dxa"/>
                  <w:right w:w="40" w:type="dxa"/>
                </w:tcMar>
                <w:vAlign w:val="bottom"/>
              </w:tcPr>
            </w:tcPrChange>
          </w:tcPr>
          <w:p w14:paraId="79DFF3F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Rhadinosteus parvus</w:t>
            </w:r>
          </w:p>
        </w:tc>
        <w:tc>
          <w:tcPr>
            <w:tcW w:w="851" w:type="dxa"/>
            <w:tcMar>
              <w:top w:w="40" w:type="dxa"/>
              <w:left w:w="40" w:type="dxa"/>
              <w:bottom w:w="40" w:type="dxa"/>
              <w:right w:w="40" w:type="dxa"/>
            </w:tcMar>
            <w:vAlign w:val="bottom"/>
            <w:tcPrChange w:id="567" w:author="Ian Brennan" w:date="2023-04-12T15:36:00Z">
              <w:tcPr>
                <w:tcW w:w="851" w:type="dxa"/>
                <w:tcMar>
                  <w:top w:w="40" w:type="dxa"/>
                  <w:left w:w="40" w:type="dxa"/>
                  <w:bottom w:w="40" w:type="dxa"/>
                  <w:right w:w="40" w:type="dxa"/>
                </w:tcMar>
                <w:vAlign w:val="bottom"/>
              </w:tcPr>
            </w:tcPrChange>
          </w:tcPr>
          <w:p w14:paraId="1F9E44E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708" w:type="dxa"/>
            <w:tcMar>
              <w:top w:w="40" w:type="dxa"/>
              <w:left w:w="40" w:type="dxa"/>
              <w:bottom w:w="40" w:type="dxa"/>
              <w:right w:w="40" w:type="dxa"/>
            </w:tcMar>
            <w:vAlign w:val="bottom"/>
            <w:tcPrChange w:id="568" w:author="Ian Brennan" w:date="2023-04-12T15:36:00Z">
              <w:tcPr>
                <w:tcW w:w="708" w:type="dxa"/>
                <w:tcMar>
                  <w:top w:w="40" w:type="dxa"/>
                  <w:left w:w="40" w:type="dxa"/>
                  <w:bottom w:w="40" w:type="dxa"/>
                  <w:right w:w="40" w:type="dxa"/>
                </w:tcMar>
                <w:vAlign w:val="bottom"/>
              </w:tcPr>
            </w:tcPrChange>
          </w:tcPr>
          <w:p w14:paraId="15C668E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Change w:id="569" w:author="Ian Brennan" w:date="2023-04-12T15:36:00Z">
              <w:tcPr>
                <w:tcW w:w="1992" w:type="dxa"/>
                <w:tcMar>
                  <w:top w:w="40" w:type="dxa"/>
                  <w:left w:w="40" w:type="dxa"/>
                  <w:bottom w:w="40" w:type="dxa"/>
                  <w:right w:w="40" w:type="dxa"/>
                </w:tcMar>
                <w:vAlign w:val="bottom"/>
              </w:tcPr>
            </w:tcPrChange>
          </w:tcPr>
          <w:p w14:paraId="77B3199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Cannatella (2015)</w:t>
            </w:r>
          </w:p>
        </w:tc>
      </w:tr>
      <w:tr w:rsidR="006211A3" w14:paraId="2666465D" w14:textId="77777777" w:rsidTr="009B6D1C">
        <w:trPr>
          <w:trHeight w:hRule="exact" w:val="227"/>
          <w:trPrChange w:id="570" w:author="Ian Brennan" w:date="2023-04-12T15:36:00Z">
            <w:trPr>
              <w:trHeight w:hRule="exact" w:val="227"/>
            </w:trPr>
          </w:trPrChange>
        </w:trPr>
        <w:tc>
          <w:tcPr>
            <w:tcW w:w="468" w:type="dxa"/>
            <w:tcMar>
              <w:top w:w="40" w:type="dxa"/>
              <w:left w:w="40" w:type="dxa"/>
              <w:bottom w:w="40" w:type="dxa"/>
              <w:right w:w="40" w:type="dxa"/>
            </w:tcMar>
            <w:vAlign w:val="bottom"/>
            <w:tcPrChange w:id="571" w:author="Ian Brennan" w:date="2023-04-12T15:36:00Z">
              <w:tcPr>
                <w:tcW w:w="468" w:type="dxa"/>
                <w:tcMar>
                  <w:top w:w="40" w:type="dxa"/>
                  <w:left w:w="40" w:type="dxa"/>
                  <w:bottom w:w="40" w:type="dxa"/>
                  <w:right w:w="40" w:type="dxa"/>
                </w:tcMar>
                <w:vAlign w:val="bottom"/>
              </w:tcPr>
            </w:tcPrChange>
          </w:tcPr>
          <w:p w14:paraId="41614BE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w:t>
            </w:r>
          </w:p>
        </w:tc>
        <w:tc>
          <w:tcPr>
            <w:tcW w:w="2934" w:type="dxa"/>
            <w:tcMar>
              <w:top w:w="40" w:type="dxa"/>
              <w:left w:w="40" w:type="dxa"/>
              <w:bottom w:w="40" w:type="dxa"/>
              <w:right w:w="40" w:type="dxa"/>
            </w:tcMar>
            <w:vAlign w:val="bottom"/>
            <w:tcPrChange w:id="572" w:author="Ian Brennan" w:date="2023-04-12T15:36:00Z">
              <w:tcPr>
                <w:tcW w:w="2934" w:type="dxa"/>
                <w:tcMar>
                  <w:top w:w="40" w:type="dxa"/>
                  <w:left w:w="40" w:type="dxa"/>
                  <w:bottom w:w="40" w:type="dxa"/>
                  <w:right w:w="40" w:type="dxa"/>
                </w:tcMar>
                <w:vAlign w:val="bottom"/>
              </w:tcPr>
            </w:tcPrChange>
          </w:tcPr>
          <w:p w14:paraId="4CAA730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Pipoidea</w:t>
            </w:r>
          </w:p>
        </w:tc>
        <w:tc>
          <w:tcPr>
            <w:tcW w:w="2410" w:type="dxa"/>
            <w:tcMar>
              <w:top w:w="40" w:type="dxa"/>
              <w:left w:w="40" w:type="dxa"/>
              <w:bottom w:w="40" w:type="dxa"/>
              <w:right w:w="40" w:type="dxa"/>
            </w:tcMar>
            <w:vAlign w:val="bottom"/>
            <w:tcPrChange w:id="573" w:author="Ian Brennan" w:date="2023-04-12T15:36:00Z">
              <w:tcPr>
                <w:tcW w:w="2410" w:type="dxa"/>
                <w:tcMar>
                  <w:top w:w="40" w:type="dxa"/>
                  <w:left w:w="40" w:type="dxa"/>
                  <w:bottom w:w="40" w:type="dxa"/>
                  <w:right w:w="40" w:type="dxa"/>
                </w:tcMar>
                <w:vAlign w:val="bottom"/>
              </w:tcPr>
            </w:tcPrChange>
          </w:tcPr>
          <w:p w14:paraId="420C9D2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Neusibatrachus wilferti</w:t>
            </w:r>
          </w:p>
        </w:tc>
        <w:tc>
          <w:tcPr>
            <w:tcW w:w="851" w:type="dxa"/>
            <w:tcMar>
              <w:top w:w="40" w:type="dxa"/>
              <w:left w:w="40" w:type="dxa"/>
              <w:bottom w:w="40" w:type="dxa"/>
              <w:right w:w="40" w:type="dxa"/>
            </w:tcMar>
            <w:vAlign w:val="bottom"/>
            <w:tcPrChange w:id="574" w:author="Ian Brennan" w:date="2023-04-12T15:36:00Z">
              <w:tcPr>
                <w:tcW w:w="851" w:type="dxa"/>
                <w:tcMar>
                  <w:top w:w="40" w:type="dxa"/>
                  <w:left w:w="40" w:type="dxa"/>
                  <w:bottom w:w="40" w:type="dxa"/>
                  <w:right w:w="40" w:type="dxa"/>
                </w:tcMar>
                <w:vAlign w:val="bottom"/>
              </w:tcPr>
            </w:tcPrChange>
          </w:tcPr>
          <w:p w14:paraId="78F5BC6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127.2</w:t>
            </w:r>
          </w:p>
        </w:tc>
        <w:tc>
          <w:tcPr>
            <w:tcW w:w="708" w:type="dxa"/>
            <w:tcMar>
              <w:top w:w="40" w:type="dxa"/>
              <w:left w:w="40" w:type="dxa"/>
              <w:bottom w:w="40" w:type="dxa"/>
              <w:right w:w="40" w:type="dxa"/>
            </w:tcMar>
            <w:vAlign w:val="bottom"/>
            <w:tcPrChange w:id="575" w:author="Ian Brennan" w:date="2023-04-12T15:36:00Z">
              <w:tcPr>
                <w:tcW w:w="708" w:type="dxa"/>
                <w:tcMar>
                  <w:top w:w="40" w:type="dxa"/>
                  <w:left w:w="40" w:type="dxa"/>
                  <w:bottom w:w="40" w:type="dxa"/>
                  <w:right w:w="40" w:type="dxa"/>
                </w:tcMar>
                <w:vAlign w:val="bottom"/>
              </w:tcPr>
            </w:tcPrChange>
          </w:tcPr>
          <w:p w14:paraId="064AAA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52</w:t>
            </w:r>
          </w:p>
        </w:tc>
        <w:tc>
          <w:tcPr>
            <w:tcW w:w="1992" w:type="dxa"/>
            <w:tcMar>
              <w:top w:w="40" w:type="dxa"/>
              <w:left w:w="40" w:type="dxa"/>
              <w:bottom w:w="40" w:type="dxa"/>
              <w:right w:w="40" w:type="dxa"/>
            </w:tcMar>
            <w:vAlign w:val="bottom"/>
            <w:tcPrChange w:id="576" w:author="Ian Brennan" w:date="2023-04-12T15:36:00Z">
              <w:tcPr>
                <w:tcW w:w="1992" w:type="dxa"/>
                <w:tcMar>
                  <w:top w:w="40" w:type="dxa"/>
                  <w:left w:w="40" w:type="dxa"/>
                  <w:bottom w:w="40" w:type="dxa"/>
                  <w:right w:w="40" w:type="dxa"/>
                </w:tcMar>
                <w:vAlign w:val="bottom"/>
              </w:tcPr>
            </w:tcPrChange>
          </w:tcPr>
          <w:p w14:paraId="798CB77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324C6593" w14:textId="77777777" w:rsidTr="009B6D1C">
        <w:trPr>
          <w:trHeight w:hRule="exact" w:val="227"/>
          <w:trPrChange w:id="577" w:author="Ian Brennan" w:date="2023-04-12T15:36:00Z">
            <w:trPr>
              <w:trHeight w:hRule="exact" w:val="227"/>
            </w:trPr>
          </w:trPrChange>
        </w:trPr>
        <w:tc>
          <w:tcPr>
            <w:tcW w:w="468" w:type="dxa"/>
            <w:tcMar>
              <w:top w:w="40" w:type="dxa"/>
              <w:left w:w="40" w:type="dxa"/>
              <w:bottom w:w="40" w:type="dxa"/>
              <w:right w:w="40" w:type="dxa"/>
            </w:tcMar>
            <w:vAlign w:val="bottom"/>
            <w:tcPrChange w:id="578" w:author="Ian Brennan" w:date="2023-04-12T15:36:00Z">
              <w:tcPr>
                <w:tcW w:w="468" w:type="dxa"/>
                <w:tcMar>
                  <w:top w:w="40" w:type="dxa"/>
                  <w:left w:w="40" w:type="dxa"/>
                  <w:bottom w:w="40" w:type="dxa"/>
                  <w:right w:w="40" w:type="dxa"/>
                </w:tcMar>
                <w:vAlign w:val="bottom"/>
              </w:tcPr>
            </w:tcPrChange>
          </w:tcPr>
          <w:p w14:paraId="3CA62F3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w:t>
            </w:r>
          </w:p>
        </w:tc>
        <w:tc>
          <w:tcPr>
            <w:tcW w:w="2934" w:type="dxa"/>
            <w:tcMar>
              <w:top w:w="40" w:type="dxa"/>
              <w:left w:w="40" w:type="dxa"/>
              <w:bottom w:w="40" w:type="dxa"/>
              <w:right w:w="40" w:type="dxa"/>
            </w:tcMar>
            <w:vAlign w:val="bottom"/>
            <w:tcPrChange w:id="579" w:author="Ian Brennan" w:date="2023-04-12T15:36:00Z">
              <w:tcPr>
                <w:tcW w:w="2934" w:type="dxa"/>
                <w:tcMar>
                  <w:top w:w="40" w:type="dxa"/>
                  <w:left w:w="40" w:type="dxa"/>
                  <w:bottom w:w="40" w:type="dxa"/>
                  <w:right w:w="40" w:type="dxa"/>
                </w:tcMar>
                <w:vAlign w:val="bottom"/>
              </w:tcPr>
            </w:tcPrChange>
          </w:tcPr>
          <w:p w14:paraId="4E6ED54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Pipidae</w:t>
            </w:r>
          </w:p>
        </w:tc>
        <w:tc>
          <w:tcPr>
            <w:tcW w:w="2410" w:type="dxa"/>
            <w:tcMar>
              <w:top w:w="40" w:type="dxa"/>
              <w:left w:w="40" w:type="dxa"/>
              <w:bottom w:w="40" w:type="dxa"/>
              <w:right w:w="40" w:type="dxa"/>
            </w:tcMar>
            <w:vAlign w:val="bottom"/>
            <w:tcPrChange w:id="580" w:author="Ian Brennan" w:date="2023-04-12T15:36:00Z">
              <w:tcPr>
                <w:tcW w:w="2410" w:type="dxa"/>
                <w:tcMar>
                  <w:top w:w="40" w:type="dxa"/>
                  <w:left w:w="40" w:type="dxa"/>
                  <w:bottom w:w="40" w:type="dxa"/>
                  <w:right w:w="40" w:type="dxa"/>
                </w:tcMar>
                <w:vAlign w:val="bottom"/>
              </w:tcPr>
            </w:tcPrChange>
          </w:tcPr>
          <w:p w14:paraId="0CF905B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Pachycentra taqueti</w:t>
            </w:r>
          </w:p>
        </w:tc>
        <w:tc>
          <w:tcPr>
            <w:tcW w:w="851" w:type="dxa"/>
            <w:tcMar>
              <w:top w:w="40" w:type="dxa"/>
              <w:left w:w="40" w:type="dxa"/>
              <w:bottom w:w="40" w:type="dxa"/>
              <w:right w:w="40" w:type="dxa"/>
            </w:tcMar>
            <w:vAlign w:val="bottom"/>
            <w:tcPrChange w:id="581" w:author="Ian Brennan" w:date="2023-04-12T15:36:00Z">
              <w:tcPr>
                <w:tcW w:w="851" w:type="dxa"/>
                <w:tcMar>
                  <w:top w:w="40" w:type="dxa"/>
                  <w:left w:w="40" w:type="dxa"/>
                  <w:bottom w:w="40" w:type="dxa"/>
                  <w:right w:w="40" w:type="dxa"/>
                </w:tcMar>
                <w:vAlign w:val="bottom"/>
              </w:tcPr>
            </w:tcPrChange>
          </w:tcPr>
          <w:p w14:paraId="485E3B0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83.6</w:t>
            </w:r>
          </w:p>
        </w:tc>
        <w:tc>
          <w:tcPr>
            <w:tcW w:w="708" w:type="dxa"/>
            <w:tcMar>
              <w:top w:w="40" w:type="dxa"/>
              <w:left w:w="40" w:type="dxa"/>
              <w:bottom w:w="40" w:type="dxa"/>
              <w:right w:w="40" w:type="dxa"/>
            </w:tcMar>
            <w:vAlign w:val="bottom"/>
            <w:tcPrChange w:id="582" w:author="Ian Brennan" w:date="2023-04-12T15:36:00Z">
              <w:tcPr>
                <w:tcW w:w="708" w:type="dxa"/>
                <w:tcMar>
                  <w:top w:w="40" w:type="dxa"/>
                  <w:left w:w="40" w:type="dxa"/>
                  <w:bottom w:w="40" w:type="dxa"/>
                  <w:right w:w="40" w:type="dxa"/>
                </w:tcMar>
                <w:vAlign w:val="bottom"/>
              </w:tcPr>
            </w:tcPrChange>
          </w:tcPr>
          <w:p w14:paraId="620ADEF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Change w:id="583" w:author="Ian Brennan" w:date="2023-04-12T15:36:00Z">
              <w:tcPr>
                <w:tcW w:w="1992" w:type="dxa"/>
                <w:tcMar>
                  <w:top w:w="40" w:type="dxa"/>
                  <w:left w:w="40" w:type="dxa"/>
                  <w:bottom w:w="40" w:type="dxa"/>
                  <w:right w:w="40" w:type="dxa"/>
                </w:tcMar>
                <w:vAlign w:val="bottom"/>
              </w:tcPr>
            </w:tcPrChange>
          </w:tcPr>
          <w:p w14:paraId="5619AE9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Cannatella (2015)</w:t>
            </w:r>
          </w:p>
        </w:tc>
      </w:tr>
      <w:tr w:rsidR="006211A3" w14:paraId="7E7D3661" w14:textId="77777777" w:rsidTr="009B6D1C">
        <w:trPr>
          <w:trHeight w:hRule="exact" w:val="227"/>
          <w:trPrChange w:id="584" w:author="Ian Brennan" w:date="2023-04-12T15:36:00Z">
            <w:trPr>
              <w:trHeight w:hRule="exact" w:val="227"/>
            </w:trPr>
          </w:trPrChange>
        </w:trPr>
        <w:tc>
          <w:tcPr>
            <w:tcW w:w="468" w:type="dxa"/>
            <w:tcMar>
              <w:top w:w="40" w:type="dxa"/>
              <w:left w:w="40" w:type="dxa"/>
              <w:bottom w:w="40" w:type="dxa"/>
              <w:right w:w="40" w:type="dxa"/>
            </w:tcMar>
            <w:vAlign w:val="bottom"/>
            <w:tcPrChange w:id="585" w:author="Ian Brennan" w:date="2023-04-12T15:36:00Z">
              <w:tcPr>
                <w:tcW w:w="468" w:type="dxa"/>
                <w:tcMar>
                  <w:top w:w="40" w:type="dxa"/>
                  <w:left w:w="40" w:type="dxa"/>
                  <w:bottom w:w="40" w:type="dxa"/>
                  <w:right w:w="40" w:type="dxa"/>
                </w:tcMar>
                <w:vAlign w:val="bottom"/>
              </w:tcPr>
            </w:tcPrChange>
          </w:tcPr>
          <w:p w14:paraId="37E1762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w:t>
            </w:r>
          </w:p>
        </w:tc>
        <w:tc>
          <w:tcPr>
            <w:tcW w:w="2934" w:type="dxa"/>
            <w:tcMar>
              <w:top w:w="40" w:type="dxa"/>
              <w:left w:w="40" w:type="dxa"/>
              <w:bottom w:w="40" w:type="dxa"/>
              <w:right w:w="40" w:type="dxa"/>
            </w:tcMar>
            <w:vAlign w:val="bottom"/>
            <w:tcPrChange w:id="586" w:author="Ian Brennan" w:date="2023-04-12T15:36:00Z">
              <w:tcPr>
                <w:tcW w:w="2934" w:type="dxa"/>
                <w:tcMar>
                  <w:top w:w="40" w:type="dxa"/>
                  <w:left w:w="40" w:type="dxa"/>
                  <w:bottom w:w="40" w:type="dxa"/>
                  <w:right w:w="40" w:type="dxa"/>
                </w:tcMar>
                <w:vAlign w:val="bottom"/>
              </w:tcPr>
            </w:tcPrChange>
          </w:tcPr>
          <w:p w14:paraId="5F7E36B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Pelobatoidea</w:t>
            </w:r>
          </w:p>
        </w:tc>
        <w:tc>
          <w:tcPr>
            <w:tcW w:w="2410" w:type="dxa"/>
            <w:tcMar>
              <w:top w:w="40" w:type="dxa"/>
              <w:left w:w="40" w:type="dxa"/>
              <w:bottom w:w="40" w:type="dxa"/>
              <w:right w:w="40" w:type="dxa"/>
            </w:tcMar>
            <w:vAlign w:val="bottom"/>
            <w:tcPrChange w:id="587" w:author="Ian Brennan" w:date="2023-04-12T15:36:00Z">
              <w:tcPr>
                <w:tcW w:w="2410" w:type="dxa"/>
                <w:tcMar>
                  <w:top w:w="40" w:type="dxa"/>
                  <w:left w:w="40" w:type="dxa"/>
                  <w:bottom w:w="40" w:type="dxa"/>
                  <w:right w:w="40" w:type="dxa"/>
                </w:tcMar>
                <w:vAlign w:val="bottom"/>
              </w:tcPr>
            </w:tcPrChange>
          </w:tcPr>
          <w:p w14:paraId="0805088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Elkobatrachus brocki</w:t>
            </w:r>
          </w:p>
        </w:tc>
        <w:tc>
          <w:tcPr>
            <w:tcW w:w="851" w:type="dxa"/>
            <w:tcMar>
              <w:top w:w="40" w:type="dxa"/>
              <w:left w:w="40" w:type="dxa"/>
              <w:bottom w:w="40" w:type="dxa"/>
              <w:right w:w="40" w:type="dxa"/>
            </w:tcMar>
            <w:vAlign w:val="bottom"/>
            <w:tcPrChange w:id="588" w:author="Ian Brennan" w:date="2023-04-12T15:36:00Z">
              <w:tcPr>
                <w:tcW w:w="851" w:type="dxa"/>
                <w:tcMar>
                  <w:top w:w="40" w:type="dxa"/>
                  <w:left w:w="40" w:type="dxa"/>
                  <w:bottom w:w="40" w:type="dxa"/>
                  <w:right w:w="40" w:type="dxa"/>
                </w:tcMar>
                <w:vAlign w:val="bottom"/>
              </w:tcPr>
            </w:tcPrChange>
          </w:tcPr>
          <w:p w14:paraId="44260AC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46.1</w:t>
            </w:r>
          </w:p>
        </w:tc>
        <w:tc>
          <w:tcPr>
            <w:tcW w:w="708" w:type="dxa"/>
            <w:tcMar>
              <w:top w:w="40" w:type="dxa"/>
              <w:left w:w="40" w:type="dxa"/>
              <w:bottom w:w="40" w:type="dxa"/>
              <w:right w:w="40" w:type="dxa"/>
            </w:tcMar>
            <w:vAlign w:val="bottom"/>
            <w:tcPrChange w:id="589" w:author="Ian Brennan" w:date="2023-04-12T15:36:00Z">
              <w:tcPr>
                <w:tcW w:w="708" w:type="dxa"/>
                <w:tcMar>
                  <w:top w:w="40" w:type="dxa"/>
                  <w:left w:w="40" w:type="dxa"/>
                  <w:bottom w:w="40" w:type="dxa"/>
                  <w:right w:w="40" w:type="dxa"/>
                </w:tcMar>
                <w:vAlign w:val="bottom"/>
              </w:tcPr>
            </w:tcPrChange>
          </w:tcPr>
          <w:p w14:paraId="027829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590" w:author="Ian Brennan" w:date="2023-04-12T15:36:00Z">
              <w:tcPr>
                <w:tcW w:w="1992" w:type="dxa"/>
                <w:tcMar>
                  <w:top w:w="40" w:type="dxa"/>
                  <w:left w:w="40" w:type="dxa"/>
                  <w:bottom w:w="40" w:type="dxa"/>
                  <w:right w:w="40" w:type="dxa"/>
                </w:tcMar>
                <w:vAlign w:val="bottom"/>
              </w:tcPr>
            </w:tcPrChange>
          </w:tcPr>
          <w:p w14:paraId="56EDDE7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4A665112" w14:textId="77777777" w:rsidTr="009B6D1C">
        <w:trPr>
          <w:trHeight w:hRule="exact" w:val="227"/>
          <w:trPrChange w:id="591" w:author="Ian Brennan" w:date="2023-04-12T15:36:00Z">
            <w:trPr>
              <w:trHeight w:hRule="exact" w:val="227"/>
            </w:trPr>
          </w:trPrChange>
        </w:trPr>
        <w:tc>
          <w:tcPr>
            <w:tcW w:w="468" w:type="dxa"/>
            <w:tcMar>
              <w:top w:w="40" w:type="dxa"/>
              <w:left w:w="40" w:type="dxa"/>
              <w:bottom w:w="40" w:type="dxa"/>
              <w:right w:w="40" w:type="dxa"/>
            </w:tcMar>
            <w:vAlign w:val="bottom"/>
            <w:tcPrChange w:id="592" w:author="Ian Brennan" w:date="2023-04-12T15:36:00Z">
              <w:tcPr>
                <w:tcW w:w="468" w:type="dxa"/>
                <w:tcMar>
                  <w:top w:w="40" w:type="dxa"/>
                  <w:left w:w="40" w:type="dxa"/>
                  <w:bottom w:w="40" w:type="dxa"/>
                  <w:right w:w="40" w:type="dxa"/>
                </w:tcMar>
                <w:vAlign w:val="bottom"/>
              </w:tcPr>
            </w:tcPrChange>
          </w:tcPr>
          <w:p w14:paraId="249C17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7</w:t>
            </w:r>
          </w:p>
        </w:tc>
        <w:tc>
          <w:tcPr>
            <w:tcW w:w="2934" w:type="dxa"/>
            <w:tcMar>
              <w:top w:w="40" w:type="dxa"/>
              <w:left w:w="40" w:type="dxa"/>
              <w:bottom w:w="40" w:type="dxa"/>
              <w:right w:w="40" w:type="dxa"/>
            </w:tcMar>
            <w:vAlign w:val="bottom"/>
            <w:tcPrChange w:id="593" w:author="Ian Brennan" w:date="2023-04-12T15:36:00Z">
              <w:tcPr>
                <w:tcW w:w="2934" w:type="dxa"/>
                <w:tcMar>
                  <w:top w:w="40" w:type="dxa"/>
                  <w:left w:w="40" w:type="dxa"/>
                  <w:bottom w:w="40" w:type="dxa"/>
                  <w:right w:w="40" w:type="dxa"/>
                </w:tcMar>
                <w:vAlign w:val="bottom"/>
              </w:tcPr>
            </w:tcPrChange>
          </w:tcPr>
          <w:p w14:paraId="1337E78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Pelodytes + (Pelobatidae + Megophryidae)</w:t>
            </w:r>
          </w:p>
        </w:tc>
        <w:tc>
          <w:tcPr>
            <w:tcW w:w="2410" w:type="dxa"/>
            <w:tcMar>
              <w:top w:w="40" w:type="dxa"/>
              <w:left w:w="40" w:type="dxa"/>
              <w:bottom w:w="40" w:type="dxa"/>
              <w:right w:w="40" w:type="dxa"/>
            </w:tcMar>
            <w:vAlign w:val="bottom"/>
            <w:tcPrChange w:id="594" w:author="Ian Brennan" w:date="2023-04-12T15:36:00Z">
              <w:tcPr>
                <w:tcW w:w="2410" w:type="dxa"/>
                <w:tcMar>
                  <w:top w:w="40" w:type="dxa"/>
                  <w:left w:w="40" w:type="dxa"/>
                  <w:bottom w:w="40" w:type="dxa"/>
                  <w:right w:w="40" w:type="dxa"/>
                </w:tcMar>
                <w:vAlign w:val="bottom"/>
              </w:tcPr>
            </w:tcPrChange>
          </w:tcPr>
          <w:p w14:paraId="62BA031A"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Miopelodytes gilmorei</w:t>
            </w:r>
          </w:p>
        </w:tc>
        <w:tc>
          <w:tcPr>
            <w:tcW w:w="851" w:type="dxa"/>
            <w:tcMar>
              <w:top w:w="40" w:type="dxa"/>
              <w:left w:w="40" w:type="dxa"/>
              <w:bottom w:w="40" w:type="dxa"/>
              <w:right w:w="40" w:type="dxa"/>
            </w:tcMar>
            <w:vAlign w:val="bottom"/>
            <w:tcPrChange w:id="595" w:author="Ian Brennan" w:date="2023-04-12T15:36:00Z">
              <w:tcPr>
                <w:tcW w:w="851" w:type="dxa"/>
                <w:tcMar>
                  <w:top w:w="40" w:type="dxa"/>
                  <w:left w:w="40" w:type="dxa"/>
                  <w:bottom w:w="40" w:type="dxa"/>
                  <w:right w:w="40" w:type="dxa"/>
                </w:tcMar>
                <w:vAlign w:val="bottom"/>
              </w:tcPr>
            </w:tcPrChange>
          </w:tcPr>
          <w:p w14:paraId="1515ED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38.9</w:t>
            </w:r>
          </w:p>
        </w:tc>
        <w:tc>
          <w:tcPr>
            <w:tcW w:w="708" w:type="dxa"/>
            <w:tcMar>
              <w:top w:w="40" w:type="dxa"/>
              <w:left w:w="40" w:type="dxa"/>
              <w:bottom w:w="40" w:type="dxa"/>
              <w:right w:w="40" w:type="dxa"/>
            </w:tcMar>
            <w:vAlign w:val="bottom"/>
            <w:tcPrChange w:id="596" w:author="Ian Brennan" w:date="2023-04-12T15:36:00Z">
              <w:tcPr>
                <w:tcW w:w="708" w:type="dxa"/>
                <w:tcMar>
                  <w:top w:w="40" w:type="dxa"/>
                  <w:left w:w="40" w:type="dxa"/>
                  <w:bottom w:w="40" w:type="dxa"/>
                  <w:right w:w="40" w:type="dxa"/>
                </w:tcMar>
                <w:vAlign w:val="bottom"/>
              </w:tcPr>
            </w:tcPrChange>
          </w:tcPr>
          <w:p w14:paraId="053A189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597" w:author="Ian Brennan" w:date="2023-04-12T15:36:00Z">
              <w:tcPr>
                <w:tcW w:w="1992" w:type="dxa"/>
                <w:tcMar>
                  <w:top w:w="40" w:type="dxa"/>
                  <w:left w:w="40" w:type="dxa"/>
                  <w:bottom w:w="40" w:type="dxa"/>
                  <w:right w:w="40" w:type="dxa"/>
                </w:tcMar>
                <w:vAlign w:val="bottom"/>
              </w:tcPr>
            </w:tcPrChange>
          </w:tcPr>
          <w:p w14:paraId="20CF43B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02B7DDA9" w14:textId="77777777" w:rsidTr="009B6D1C">
        <w:trPr>
          <w:trHeight w:hRule="exact" w:val="227"/>
          <w:trPrChange w:id="598" w:author="Ian Brennan" w:date="2023-04-12T15:36:00Z">
            <w:trPr>
              <w:trHeight w:hRule="exact" w:val="227"/>
            </w:trPr>
          </w:trPrChange>
        </w:trPr>
        <w:tc>
          <w:tcPr>
            <w:tcW w:w="468" w:type="dxa"/>
            <w:tcMar>
              <w:top w:w="40" w:type="dxa"/>
              <w:left w:w="40" w:type="dxa"/>
              <w:bottom w:w="40" w:type="dxa"/>
              <w:right w:w="40" w:type="dxa"/>
            </w:tcMar>
            <w:vAlign w:val="bottom"/>
            <w:tcPrChange w:id="599" w:author="Ian Brennan" w:date="2023-04-12T15:36:00Z">
              <w:tcPr>
                <w:tcW w:w="468" w:type="dxa"/>
                <w:tcMar>
                  <w:top w:w="40" w:type="dxa"/>
                  <w:left w:w="40" w:type="dxa"/>
                  <w:bottom w:w="40" w:type="dxa"/>
                  <w:right w:w="40" w:type="dxa"/>
                </w:tcMar>
                <w:vAlign w:val="bottom"/>
              </w:tcPr>
            </w:tcPrChange>
          </w:tcPr>
          <w:p w14:paraId="52410E3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w:t>
            </w:r>
          </w:p>
        </w:tc>
        <w:tc>
          <w:tcPr>
            <w:tcW w:w="2934" w:type="dxa"/>
            <w:tcMar>
              <w:top w:w="40" w:type="dxa"/>
              <w:left w:w="40" w:type="dxa"/>
              <w:bottom w:w="40" w:type="dxa"/>
              <w:right w:w="40" w:type="dxa"/>
            </w:tcMar>
            <w:vAlign w:val="bottom"/>
            <w:tcPrChange w:id="600" w:author="Ian Brennan" w:date="2023-04-12T15:36:00Z">
              <w:tcPr>
                <w:tcW w:w="2934" w:type="dxa"/>
                <w:tcMar>
                  <w:top w:w="40" w:type="dxa"/>
                  <w:left w:w="40" w:type="dxa"/>
                  <w:bottom w:w="40" w:type="dxa"/>
                  <w:right w:w="40" w:type="dxa"/>
                </w:tcMar>
                <w:vAlign w:val="bottom"/>
              </w:tcPr>
            </w:tcPrChange>
          </w:tcPr>
          <w:p w14:paraId="24CAEBF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Pelobatidae + Megophryidae</w:t>
            </w:r>
          </w:p>
        </w:tc>
        <w:tc>
          <w:tcPr>
            <w:tcW w:w="2410" w:type="dxa"/>
            <w:tcMar>
              <w:top w:w="40" w:type="dxa"/>
              <w:left w:w="40" w:type="dxa"/>
              <w:bottom w:w="40" w:type="dxa"/>
              <w:right w:w="40" w:type="dxa"/>
            </w:tcMar>
            <w:vAlign w:val="bottom"/>
            <w:tcPrChange w:id="601" w:author="Ian Brennan" w:date="2023-04-12T15:36:00Z">
              <w:tcPr>
                <w:tcW w:w="2410" w:type="dxa"/>
                <w:tcMar>
                  <w:top w:w="40" w:type="dxa"/>
                  <w:left w:w="40" w:type="dxa"/>
                  <w:bottom w:w="40" w:type="dxa"/>
                  <w:right w:w="40" w:type="dxa"/>
                </w:tcMar>
                <w:vAlign w:val="bottom"/>
              </w:tcPr>
            </w:tcPrChange>
          </w:tcPr>
          <w:p w14:paraId="17CAF4A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Macropelobates osborni</w:t>
            </w:r>
          </w:p>
        </w:tc>
        <w:tc>
          <w:tcPr>
            <w:tcW w:w="851" w:type="dxa"/>
            <w:tcMar>
              <w:top w:w="40" w:type="dxa"/>
              <w:left w:w="40" w:type="dxa"/>
              <w:bottom w:w="40" w:type="dxa"/>
              <w:right w:w="40" w:type="dxa"/>
            </w:tcMar>
            <w:vAlign w:val="bottom"/>
            <w:tcPrChange w:id="602" w:author="Ian Brennan" w:date="2023-04-12T15:36:00Z">
              <w:tcPr>
                <w:tcW w:w="851" w:type="dxa"/>
                <w:tcMar>
                  <w:top w:w="40" w:type="dxa"/>
                  <w:left w:w="40" w:type="dxa"/>
                  <w:bottom w:w="40" w:type="dxa"/>
                  <w:right w:w="40" w:type="dxa"/>
                </w:tcMar>
                <w:vAlign w:val="bottom"/>
              </w:tcPr>
            </w:tcPrChange>
          </w:tcPr>
          <w:p w14:paraId="6017FAD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28.1</w:t>
            </w:r>
          </w:p>
        </w:tc>
        <w:tc>
          <w:tcPr>
            <w:tcW w:w="708" w:type="dxa"/>
            <w:tcMar>
              <w:top w:w="40" w:type="dxa"/>
              <w:left w:w="40" w:type="dxa"/>
              <w:bottom w:w="40" w:type="dxa"/>
              <w:right w:w="40" w:type="dxa"/>
            </w:tcMar>
            <w:vAlign w:val="bottom"/>
            <w:tcPrChange w:id="603" w:author="Ian Brennan" w:date="2023-04-12T15:36:00Z">
              <w:tcPr>
                <w:tcW w:w="708" w:type="dxa"/>
                <w:tcMar>
                  <w:top w:w="40" w:type="dxa"/>
                  <w:left w:w="40" w:type="dxa"/>
                  <w:bottom w:w="40" w:type="dxa"/>
                  <w:right w:w="40" w:type="dxa"/>
                </w:tcMar>
                <w:vAlign w:val="bottom"/>
              </w:tcPr>
            </w:tcPrChange>
          </w:tcPr>
          <w:p w14:paraId="12FFCE7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604" w:author="Ian Brennan" w:date="2023-04-12T15:36:00Z">
              <w:tcPr>
                <w:tcW w:w="1992" w:type="dxa"/>
                <w:tcMar>
                  <w:top w:w="40" w:type="dxa"/>
                  <w:left w:w="40" w:type="dxa"/>
                  <w:bottom w:w="40" w:type="dxa"/>
                  <w:right w:w="40" w:type="dxa"/>
                </w:tcMar>
                <w:vAlign w:val="bottom"/>
              </w:tcPr>
            </w:tcPrChange>
          </w:tcPr>
          <w:p w14:paraId="7AA0B7C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Cohen et al. (2013)</w:t>
            </w:r>
          </w:p>
        </w:tc>
      </w:tr>
      <w:tr w:rsidR="006211A3" w14:paraId="4A2A604F" w14:textId="77777777" w:rsidTr="009B6D1C">
        <w:trPr>
          <w:trHeight w:hRule="exact" w:val="227"/>
          <w:trPrChange w:id="605" w:author="Ian Brennan" w:date="2023-04-12T15:36:00Z">
            <w:trPr>
              <w:trHeight w:hRule="exact" w:val="227"/>
            </w:trPr>
          </w:trPrChange>
        </w:trPr>
        <w:tc>
          <w:tcPr>
            <w:tcW w:w="468" w:type="dxa"/>
            <w:tcMar>
              <w:top w:w="40" w:type="dxa"/>
              <w:left w:w="40" w:type="dxa"/>
              <w:bottom w:w="40" w:type="dxa"/>
              <w:right w:w="40" w:type="dxa"/>
            </w:tcMar>
            <w:vAlign w:val="bottom"/>
            <w:tcPrChange w:id="606" w:author="Ian Brennan" w:date="2023-04-12T15:36:00Z">
              <w:tcPr>
                <w:tcW w:w="468" w:type="dxa"/>
                <w:tcMar>
                  <w:top w:w="40" w:type="dxa"/>
                  <w:left w:w="40" w:type="dxa"/>
                  <w:bottom w:w="40" w:type="dxa"/>
                  <w:right w:w="40" w:type="dxa"/>
                </w:tcMar>
                <w:vAlign w:val="bottom"/>
              </w:tcPr>
            </w:tcPrChange>
          </w:tcPr>
          <w:p w14:paraId="62BF5A0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9</w:t>
            </w:r>
          </w:p>
        </w:tc>
        <w:tc>
          <w:tcPr>
            <w:tcW w:w="2934" w:type="dxa"/>
            <w:tcMar>
              <w:top w:w="40" w:type="dxa"/>
              <w:left w:w="40" w:type="dxa"/>
              <w:bottom w:w="40" w:type="dxa"/>
              <w:right w:w="40" w:type="dxa"/>
            </w:tcMar>
            <w:vAlign w:val="bottom"/>
            <w:tcPrChange w:id="607" w:author="Ian Brennan" w:date="2023-04-12T15:36:00Z">
              <w:tcPr>
                <w:tcW w:w="2934" w:type="dxa"/>
                <w:tcMar>
                  <w:top w:w="40" w:type="dxa"/>
                  <w:left w:w="40" w:type="dxa"/>
                  <w:bottom w:w="40" w:type="dxa"/>
                  <w:right w:w="40" w:type="dxa"/>
                </w:tcMar>
                <w:vAlign w:val="bottom"/>
              </w:tcPr>
            </w:tcPrChange>
          </w:tcPr>
          <w:p w14:paraId="61EEDE1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Acosmanura</w:t>
            </w:r>
          </w:p>
        </w:tc>
        <w:tc>
          <w:tcPr>
            <w:tcW w:w="2410" w:type="dxa"/>
            <w:tcMar>
              <w:top w:w="40" w:type="dxa"/>
              <w:left w:w="40" w:type="dxa"/>
              <w:bottom w:w="40" w:type="dxa"/>
              <w:right w:w="40" w:type="dxa"/>
            </w:tcMar>
            <w:vAlign w:val="bottom"/>
            <w:tcPrChange w:id="608" w:author="Ian Brennan" w:date="2023-04-12T15:36:00Z">
              <w:tcPr>
                <w:tcW w:w="2410" w:type="dxa"/>
                <w:tcMar>
                  <w:top w:w="40" w:type="dxa"/>
                  <w:left w:w="40" w:type="dxa"/>
                  <w:bottom w:w="40" w:type="dxa"/>
                  <w:right w:w="40" w:type="dxa"/>
                </w:tcMar>
                <w:vAlign w:val="bottom"/>
              </w:tcPr>
            </w:tcPrChange>
          </w:tcPr>
          <w:p w14:paraId="23CB3E1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Eurycephalella alcinae</w:t>
            </w:r>
          </w:p>
        </w:tc>
        <w:tc>
          <w:tcPr>
            <w:tcW w:w="851" w:type="dxa"/>
            <w:tcMar>
              <w:top w:w="40" w:type="dxa"/>
              <w:left w:w="40" w:type="dxa"/>
              <w:bottom w:w="40" w:type="dxa"/>
              <w:right w:w="40" w:type="dxa"/>
            </w:tcMar>
            <w:vAlign w:val="bottom"/>
            <w:tcPrChange w:id="609" w:author="Ian Brennan" w:date="2023-04-12T15:36:00Z">
              <w:tcPr>
                <w:tcW w:w="851" w:type="dxa"/>
                <w:tcMar>
                  <w:top w:w="40" w:type="dxa"/>
                  <w:left w:w="40" w:type="dxa"/>
                  <w:bottom w:w="40" w:type="dxa"/>
                  <w:right w:w="40" w:type="dxa"/>
                </w:tcMar>
                <w:vAlign w:val="bottom"/>
              </w:tcPr>
            </w:tcPrChange>
          </w:tcPr>
          <w:p w14:paraId="471A16D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113</w:t>
            </w:r>
          </w:p>
        </w:tc>
        <w:tc>
          <w:tcPr>
            <w:tcW w:w="708" w:type="dxa"/>
            <w:tcMar>
              <w:top w:w="40" w:type="dxa"/>
              <w:left w:w="40" w:type="dxa"/>
              <w:bottom w:w="40" w:type="dxa"/>
              <w:right w:w="40" w:type="dxa"/>
            </w:tcMar>
            <w:vAlign w:val="bottom"/>
            <w:tcPrChange w:id="610" w:author="Ian Brennan" w:date="2023-04-12T15:36:00Z">
              <w:tcPr>
                <w:tcW w:w="708" w:type="dxa"/>
                <w:tcMar>
                  <w:top w:w="40" w:type="dxa"/>
                  <w:left w:w="40" w:type="dxa"/>
                  <w:bottom w:w="40" w:type="dxa"/>
                  <w:right w:w="40" w:type="dxa"/>
                </w:tcMar>
                <w:vAlign w:val="bottom"/>
              </w:tcPr>
            </w:tcPrChange>
          </w:tcPr>
          <w:p w14:paraId="4EEAA3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Change w:id="611" w:author="Ian Brennan" w:date="2023-04-12T15:36:00Z">
              <w:tcPr>
                <w:tcW w:w="1992" w:type="dxa"/>
                <w:tcMar>
                  <w:top w:w="40" w:type="dxa"/>
                  <w:left w:w="40" w:type="dxa"/>
                  <w:bottom w:w="40" w:type="dxa"/>
                  <w:right w:w="40" w:type="dxa"/>
                </w:tcMar>
                <w:vAlign w:val="bottom"/>
              </w:tcPr>
            </w:tcPrChange>
          </w:tcPr>
          <w:p w14:paraId="1A8A63F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Baez (2009)</w:t>
            </w:r>
          </w:p>
        </w:tc>
      </w:tr>
      <w:tr w:rsidR="006211A3" w14:paraId="582A70F8" w14:textId="77777777" w:rsidTr="009B6D1C">
        <w:trPr>
          <w:trHeight w:hRule="exact" w:val="227"/>
          <w:trPrChange w:id="612" w:author="Ian Brennan" w:date="2023-04-12T15:36:00Z">
            <w:trPr>
              <w:trHeight w:hRule="exact" w:val="227"/>
            </w:trPr>
          </w:trPrChange>
        </w:trPr>
        <w:tc>
          <w:tcPr>
            <w:tcW w:w="468" w:type="dxa"/>
            <w:tcMar>
              <w:top w:w="40" w:type="dxa"/>
              <w:left w:w="40" w:type="dxa"/>
              <w:bottom w:w="40" w:type="dxa"/>
              <w:right w:w="40" w:type="dxa"/>
            </w:tcMar>
            <w:vAlign w:val="bottom"/>
            <w:tcPrChange w:id="613" w:author="Ian Brennan" w:date="2023-04-12T15:36:00Z">
              <w:tcPr>
                <w:tcW w:w="468" w:type="dxa"/>
                <w:tcMar>
                  <w:top w:w="40" w:type="dxa"/>
                  <w:left w:w="40" w:type="dxa"/>
                  <w:bottom w:w="40" w:type="dxa"/>
                  <w:right w:w="40" w:type="dxa"/>
                </w:tcMar>
                <w:vAlign w:val="bottom"/>
              </w:tcPr>
            </w:tcPrChange>
          </w:tcPr>
          <w:p w14:paraId="56BDA58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10</w:t>
            </w:r>
          </w:p>
        </w:tc>
        <w:tc>
          <w:tcPr>
            <w:tcW w:w="2934" w:type="dxa"/>
            <w:tcMar>
              <w:top w:w="40" w:type="dxa"/>
              <w:left w:w="40" w:type="dxa"/>
              <w:bottom w:w="40" w:type="dxa"/>
              <w:right w:w="40" w:type="dxa"/>
            </w:tcMar>
            <w:vAlign w:val="bottom"/>
            <w:tcPrChange w:id="614" w:author="Ian Brennan" w:date="2023-04-12T15:36:00Z">
              <w:tcPr>
                <w:tcW w:w="2934" w:type="dxa"/>
                <w:tcMar>
                  <w:top w:w="40" w:type="dxa"/>
                  <w:left w:w="40" w:type="dxa"/>
                  <w:bottom w:w="40" w:type="dxa"/>
                  <w:right w:w="40" w:type="dxa"/>
                </w:tcMar>
                <w:vAlign w:val="bottom"/>
              </w:tcPr>
            </w:tcPrChange>
          </w:tcPr>
          <w:p w14:paraId="4483AB9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Neobatrachia</w:t>
            </w:r>
          </w:p>
        </w:tc>
        <w:tc>
          <w:tcPr>
            <w:tcW w:w="2410" w:type="dxa"/>
            <w:tcMar>
              <w:top w:w="40" w:type="dxa"/>
              <w:left w:w="40" w:type="dxa"/>
              <w:bottom w:w="40" w:type="dxa"/>
              <w:right w:w="40" w:type="dxa"/>
            </w:tcMar>
            <w:vAlign w:val="bottom"/>
            <w:tcPrChange w:id="615" w:author="Ian Brennan" w:date="2023-04-12T15:36:00Z">
              <w:tcPr>
                <w:tcW w:w="2410" w:type="dxa"/>
                <w:tcMar>
                  <w:top w:w="40" w:type="dxa"/>
                  <w:left w:w="40" w:type="dxa"/>
                  <w:bottom w:w="40" w:type="dxa"/>
                  <w:right w:w="40" w:type="dxa"/>
                </w:tcMar>
                <w:vAlign w:val="bottom"/>
              </w:tcPr>
            </w:tcPrChange>
          </w:tcPr>
          <w:p w14:paraId="0A5ABC9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Beelzebufo ampinga</w:t>
            </w:r>
          </w:p>
        </w:tc>
        <w:tc>
          <w:tcPr>
            <w:tcW w:w="851" w:type="dxa"/>
            <w:tcMar>
              <w:top w:w="40" w:type="dxa"/>
              <w:left w:w="40" w:type="dxa"/>
              <w:bottom w:w="40" w:type="dxa"/>
              <w:right w:w="40" w:type="dxa"/>
            </w:tcMar>
            <w:vAlign w:val="bottom"/>
            <w:tcPrChange w:id="616" w:author="Ian Brennan" w:date="2023-04-12T15:36:00Z">
              <w:tcPr>
                <w:tcW w:w="851" w:type="dxa"/>
                <w:tcMar>
                  <w:top w:w="40" w:type="dxa"/>
                  <w:left w:w="40" w:type="dxa"/>
                  <w:bottom w:w="40" w:type="dxa"/>
                  <w:right w:w="40" w:type="dxa"/>
                </w:tcMar>
                <w:vAlign w:val="bottom"/>
              </w:tcPr>
            </w:tcPrChange>
          </w:tcPr>
          <w:p w14:paraId="5602971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66</w:t>
            </w:r>
          </w:p>
        </w:tc>
        <w:tc>
          <w:tcPr>
            <w:tcW w:w="708" w:type="dxa"/>
            <w:tcMar>
              <w:top w:w="40" w:type="dxa"/>
              <w:left w:w="40" w:type="dxa"/>
              <w:bottom w:w="40" w:type="dxa"/>
              <w:right w:w="40" w:type="dxa"/>
            </w:tcMar>
            <w:vAlign w:val="bottom"/>
            <w:tcPrChange w:id="617" w:author="Ian Brennan" w:date="2023-04-12T15:36:00Z">
              <w:tcPr>
                <w:tcW w:w="708" w:type="dxa"/>
                <w:tcMar>
                  <w:top w:w="40" w:type="dxa"/>
                  <w:left w:w="40" w:type="dxa"/>
                  <w:bottom w:w="40" w:type="dxa"/>
                  <w:right w:w="40" w:type="dxa"/>
                </w:tcMar>
                <w:vAlign w:val="bottom"/>
              </w:tcPr>
            </w:tcPrChange>
          </w:tcPr>
          <w:p w14:paraId="3C6A64A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618" w:author="Ian Brennan" w:date="2023-04-12T15:36:00Z">
              <w:tcPr>
                <w:tcW w:w="1992" w:type="dxa"/>
                <w:tcMar>
                  <w:top w:w="40" w:type="dxa"/>
                  <w:left w:w="40" w:type="dxa"/>
                  <w:bottom w:w="40" w:type="dxa"/>
                  <w:right w:w="40" w:type="dxa"/>
                </w:tcMar>
                <w:vAlign w:val="bottom"/>
              </w:tcPr>
            </w:tcPrChange>
          </w:tcPr>
          <w:p w14:paraId="58A54A9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Rogers et al. (2013)</w:t>
            </w:r>
          </w:p>
        </w:tc>
      </w:tr>
      <w:tr w:rsidR="006211A3" w14:paraId="6A177D4B" w14:textId="77777777" w:rsidTr="009B6D1C">
        <w:trPr>
          <w:trHeight w:hRule="exact" w:val="227"/>
          <w:trPrChange w:id="619" w:author="Ian Brennan" w:date="2023-04-12T15:36:00Z">
            <w:trPr>
              <w:trHeight w:hRule="exact" w:val="227"/>
            </w:trPr>
          </w:trPrChange>
        </w:trPr>
        <w:tc>
          <w:tcPr>
            <w:tcW w:w="468" w:type="dxa"/>
            <w:tcMar>
              <w:top w:w="40" w:type="dxa"/>
              <w:left w:w="40" w:type="dxa"/>
              <w:bottom w:w="40" w:type="dxa"/>
              <w:right w:w="40" w:type="dxa"/>
            </w:tcMar>
            <w:vAlign w:val="bottom"/>
            <w:tcPrChange w:id="620" w:author="Ian Brennan" w:date="2023-04-12T15:36:00Z">
              <w:tcPr>
                <w:tcW w:w="468" w:type="dxa"/>
                <w:tcMar>
                  <w:top w:w="40" w:type="dxa"/>
                  <w:left w:w="40" w:type="dxa"/>
                  <w:bottom w:w="40" w:type="dxa"/>
                  <w:right w:w="40" w:type="dxa"/>
                </w:tcMar>
                <w:vAlign w:val="bottom"/>
              </w:tcPr>
            </w:tcPrChange>
          </w:tcPr>
          <w:p w14:paraId="6F3CC13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w:t>
            </w:r>
          </w:p>
        </w:tc>
        <w:tc>
          <w:tcPr>
            <w:tcW w:w="2934" w:type="dxa"/>
            <w:tcMar>
              <w:top w:w="40" w:type="dxa"/>
              <w:left w:w="40" w:type="dxa"/>
              <w:bottom w:w="40" w:type="dxa"/>
              <w:right w:w="40" w:type="dxa"/>
            </w:tcMar>
            <w:vAlign w:val="bottom"/>
            <w:tcPrChange w:id="621" w:author="Ian Brennan" w:date="2023-04-12T15:36:00Z">
              <w:tcPr>
                <w:tcW w:w="2934" w:type="dxa"/>
                <w:tcMar>
                  <w:top w:w="40" w:type="dxa"/>
                  <w:left w:w="40" w:type="dxa"/>
                  <w:bottom w:w="40" w:type="dxa"/>
                  <w:right w:w="40" w:type="dxa"/>
                </w:tcMar>
                <w:vAlign w:val="bottom"/>
              </w:tcPr>
            </w:tcPrChange>
          </w:tcPr>
          <w:p w14:paraId="08CC729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Myobatrachoidea</w:t>
            </w:r>
          </w:p>
        </w:tc>
        <w:tc>
          <w:tcPr>
            <w:tcW w:w="2410" w:type="dxa"/>
            <w:tcMar>
              <w:top w:w="40" w:type="dxa"/>
              <w:left w:w="40" w:type="dxa"/>
              <w:bottom w:w="40" w:type="dxa"/>
              <w:right w:w="40" w:type="dxa"/>
            </w:tcMar>
            <w:vAlign w:val="bottom"/>
            <w:tcPrChange w:id="622" w:author="Ian Brennan" w:date="2023-04-12T15:36:00Z">
              <w:tcPr>
                <w:tcW w:w="2410" w:type="dxa"/>
                <w:tcMar>
                  <w:top w:w="40" w:type="dxa"/>
                  <w:left w:w="40" w:type="dxa"/>
                  <w:bottom w:w="40" w:type="dxa"/>
                  <w:right w:w="40" w:type="dxa"/>
                </w:tcMar>
                <w:vAlign w:val="bottom"/>
              </w:tcPr>
            </w:tcPrChange>
          </w:tcPr>
          <w:p w14:paraId="26557D4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Calyptocephalella pichileufensis</w:t>
            </w:r>
          </w:p>
        </w:tc>
        <w:tc>
          <w:tcPr>
            <w:tcW w:w="851" w:type="dxa"/>
            <w:tcMar>
              <w:top w:w="40" w:type="dxa"/>
              <w:left w:w="40" w:type="dxa"/>
              <w:bottom w:w="40" w:type="dxa"/>
              <w:right w:w="40" w:type="dxa"/>
            </w:tcMar>
            <w:vAlign w:val="bottom"/>
            <w:tcPrChange w:id="623" w:author="Ian Brennan" w:date="2023-04-12T15:36:00Z">
              <w:tcPr>
                <w:tcW w:w="851" w:type="dxa"/>
                <w:tcMar>
                  <w:top w:w="40" w:type="dxa"/>
                  <w:left w:w="40" w:type="dxa"/>
                  <w:bottom w:w="40" w:type="dxa"/>
                  <w:right w:w="40" w:type="dxa"/>
                </w:tcMar>
                <w:vAlign w:val="bottom"/>
              </w:tcPr>
            </w:tcPrChange>
          </w:tcPr>
          <w:p w14:paraId="38B2CB0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47.5</w:t>
            </w:r>
          </w:p>
        </w:tc>
        <w:tc>
          <w:tcPr>
            <w:tcW w:w="708" w:type="dxa"/>
            <w:tcMar>
              <w:top w:w="40" w:type="dxa"/>
              <w:left w:w="40" w:type="dxa"/>
              <w:bottom w:w="40" w:type="dxa"/>
              <w:right w:w="40" w:type="dxa"/>
            </w:tcMar>
            <w:vAlign w:val="bottom"/>
            <w:tcPrChange w:id="624" w:author="Ian Brennan" w:date="2023-04-12T15:36:00Z">
              <w:tcPr>
                <w:tcW w:w="708" w:type="dxa"/>
                <w:tcMar>
                  <w:top w:w="40" w:type="dxa"/>
                  <w:left w:w="40" w:type="dxa"/>
                  <w:bottom w:w="40" w:type="dxa"/>
                  <w:right w:w="40" w:type="dxa"/>
                </w:tcMar>
                <w:vAlign w:val="bottom"/>
              </w:tcPr>
            </w:tcPrChange>
          </w:tcPr>
          <w:p w14:paraId="3E23B00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Change w:id="625" w:author="Ian Brennan" w:date="2023-04-12T15:36:00Z">
              <w:tcPr>
                <w:tcW w:w="1992" w:type="dxa"/>
                <w:tcMar>
                  <w:top w:w="40" w:type="dxa"/>
                  <w:left w:w="40" w:type="dxa"/>
                  <w:bottom w:w="40" w:type="dxa"/>
                  <w:right w:w="40" w:type="dxa"/>
                </w:tcMar>
                <w:vAlign w:val="bottom"/>
              </w:tcPr>
            </w:tcPrChange>
          </w:tcPr>
          <w:p w14:paraId="7A249FE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(2011)</w:t>
            </w:r>
          </w:p>
        </w:tc>
      </w:tr>
      <w:tr w:rsidR="006211A3" w14:paraId="770139AB" w14:textId="77777777" w:rsidTr="009B6D1C">
        <w:trPr>
          <w:trHeight w:hRule="exact" w:val="227"/>
          <w:trPrChange w:id="626" w:author="Ian Brennan" w:date="2023-04-12T15:36:00Z">
            <w:trPr>
              <w:trHeight w:hRule="exact" w:val="227"/>
            </w:trPr>
          </w:trPrChange>
        </w:trPr>
        <w:tc>
          <w:tcPr>
            <w:tcW w:w="468" w:type="dxa"/>
            <w:tcMar>
              <w:top w:w="40" w:type="dxa"/>
              <w:left w:w="40" w:type="dxa"/>
              <w:bottom w:w="40" w:type="dxa"/>
              <w:right w:w="40" w:type="dxa"/>
            </w:tcMar>
            <w:vAlign w:val="bottom"/>
            <w:tcPrChange w:id="627" w:author="Ian Brennan" w:date="2023-04-12T15:36:00Z">
              <w:tcPr>
                <w:tcW w:w="468" w:type="dxa"/>
                <w:tcMar>
                  <w:top w:w="40" w:type="dxa"/>
                  <w:left w:w="40" w:type="dxa"/>
                  <w:bottom w:w="40" w:type="dxa"/>
                  <w:right w:w="40" w:type="dxa"/>
                </w:tcMar>
                <w:vAlign w:val="bottom"/>
              </w:tcPr>
            </w:tcPrChange>
          </w:tcPr>
          <w:p w14:paraId="222E836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w:t>
            </w:r>
          </w:p>
        </w:tc>
        <w:tc>
          <w:tcPr>
            <w:tcW w:w="2934" w:type="dxa"/>
            <w:tcMar>
              <w:top w:w="40" w:type="dxa"/>
              <w:left w:w="40" w:type="dxa"/>
              <w:bottom w:w="40" w:type="dxa"/>
              <w:right w:w="40" w:type="dxa"/>
            </w:tcMar>
            <w:vAlign w:val="bottom"/>
            <w:tcPrChange w:id="628" w:author="Ian Brennan" w:date="2023-04-12T15:36:00Z">
              <w:tcPr>
                <w:tcW w:w="2934" w:type="dxa"/>
                <w:tcMar>
                  <w:top w:w="40" w:type="dxa"/>
                  <w:left w:w="40" w:type="dxa"/>
                  <w:bottom w:w="40" w:type="dxa"/>
                  <w:right w:w="40" w:type="dxa"/>
                </w:tcMar>
                <w:vAlign w:val="bottom"/>
              </w:tcPr>
            </w:tcPrChange>
          </w:tcPr>
          <w:p w14:paraId="6D7317F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Ranoidea</w:t>
            </w:r>
          </w:p>
        </w:tc>
        <w:tc>
          <w:tcPr>
            <w:tcW w:w="2410" w:type="dxa"/>
            <w:shd w:val="clear" w:color="auto" w:fill="FFFFFF"/>
            <w:tcMar>
              <w:top w:w="40" w:type="dxa"/>
              <w:left w:w="40" w:type="dxa"/>
              <w:bottom w:w="40" w:type="dxa"/>
              <w:right w:w="40" w:type="dxa"/>
            </w:tcMar>
            <w:vAlign w:val="bottom"/>
            <w:tcPrChange w:id="629" w:author="Ian Brennan" w:date="2023-04-12T15:36:00Z">
              <w:tcPr>
                <w:tcW w:w="2410" w:type="dxa"/>
                <w:shd w:val="clear" w:color="auto" w:fill="FFFFFF"/>
                <w:tcMar>
                  <w:top w:w="40" w:type="dxa"/>
                  <w:left w:w="40" w:type="dxa"/>
                  <w:bottom w:w="40" w:type="dxa"/>
                  <w:right w:w="40" w:type="dxa"/>
                </w:tcMar>
                <w:vAlign w:val="bottom"/>
              </w:tcPr>
            </w:tcPrChange>
          </w:tcPr>
          <w:p w14:paraId="736B8F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Thamastosaurus gezei</w:t>
            </w:r>
          </w:p>
        </w:tc>
        <w:tc>
          <w:tcPr>
            <w:tcW w:w="851" w:type="dxa"/>
            <w:tcMar>
              <w:top w:w="40" w:type="dxa"/>
              <w:left w:w="40" w:type="dxa"/>
              <w:bottom w:w="40" w:type="dxa"/>
              <w:right w:w="40" w:type="dxa"/>
            </w:tcMar>
            <w:vAlign w:val="bottom"/>
            <w:tcPrChange w:id="630" w:author="Ian Brennan" w:date="2023-04-12T15:36:00Z">
              <w:tcPr>
                <w:tcW w:w="851" w:type="dxa"/>
                <w:tcMar>
                  <w:top w:w="40" w:type="dxa"/>
                  <w:left w:w="40" w:type="dxa"/>
                  <w:bottom w:w="40" w:type="dxa"/>
                  <w:right w:w="40" w:type="dxa"/>
                </w:tcMar>
                <w:vAlign w:val="bottom"/>
              </w:tcPr>
            </w:tcPrChange>
          </w:tcPr>
          <w:p w14:paraId="0066B5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33.9</w:t>
            </w:r>
          </w:p>
        </w:tc>
        <w:tc>
          <w:tcPr>
            <w:tcW w:w="708" w:type="dxa"/>
            <w:tcMar>
              <w:top w:w="40" w:type="dxa"/>
              <w:left w:w="40" w:type="dxa"/>
              <w:bottom w:w="40" w:type="dxa"/>
              <w:right w:w="40" w:type="dxa"/>
            </w:tcMar>
            <w:vAlign w:val="bottom"/>
            <w:tcPrChange w:id="631" w:author="Ian Brennan" w:date="2023-04-12T15:36:00Z">
              <w:tcPr>
                <w:tcW w:w="708" w:type="dxa"/>
                <w:tcMar>
                  <w:top w:w="40" w:type="dxa"/>
                  <w:left w:w="40" w:type="dxa"/>
                  <w:bottom w:w="40" w:type="dxa"/>
                  <w:right w:w="40" w:type="dxa"/>
                </w:tcMar>
                <w:vAlign w:val="bottom"/>
              </w:tcPr>
            </w:tcPrChange>
          </w:tcPr>
          <w:p w14:paraId="7F3B9ED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632" w:author="Ian Brennan" w:date="2023-04-12T15:36:00Z">
              <w:tcPr>
                <w:tcW w:w="1992" w:type="dxa"/>
                <w:tcMar>
                  <w:top w:w="40" w:type="dxa"/>
                  <w:left w:w="40" w:type="dxa"/>
                  <w:bottom w:w="40" w:type="dxa"/>
                  <w:right w:w="40" w:type="dxa"/>
                </w:tcMar>
                <w:vAlign w:val="bottom"/>
              </w:tcPr>
            </w:tcPrChange>
          </w:tcPr>
          <w:p w14:paraId="2D497B0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Rage and Rocek (2007)</w:t>
            </w:r>
          </w:p>
        </w:tc>
      </w:tr>
      <w:tr w:rsidR="006211A3" w14:paraId="2B046875" w14:textId="77777777" w:rsidTr="009B6D1C">
        <w:trPr>
          <w:trHeight w:hRule="exact" w:val="227"/>
          <w:trPrChange w:id="633" w:author="Ian Brennan" w:date="2023-04-12T15:36:00Z">
            <w:trPr>
              <w:trHeight w:hRule="exact" w:val="227"/>
            </w:trPr>
          </w:trPrChange>
        </w:trPr>
        <w:tc>
          <w:tcPr>
            <w:tcW w:w="468" w:type="dxa"/>
            <w:tcMar>
              <w:top w:w="40" w:type="dxa"/>
              <w:left w:w="40" w:type="dxa"/>
              <w:bottom w:w="40" w:type="dxa"/>
              <w:right w:w="40" w:type="dxa"/>
            </w:tcMar>
            <w:vAlign w:val="bottom"/>
            <w:tcPrChange w:id="634" w:author="Ian Brennan" w:date="2023-04-12T15:36:00Z">
              <w:tcPr>
                <w:tcW w:w="468" w:type="dxa"/>
                <w:tcMar>
                  <w:top w:w="40" w:type="dxa"/>
                  <w:left w:w="40" w:type="dxa"/>
                  <w:bottom w:w="40" w:type="dxa"/>
                  <w:right w:w="40" w:type="dxa"/>
                </w:tcMar>
                <w:vAlign w:val="bottom"/>
              </w:tcPr>
            </w:tcPrChange>
          </w:tcPr>
          <w:p w14:paraId="050E409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13</w:t>
            </w:r>
          </w:p>
        </w:tc>
        <w:tc>
          <w:tcPr>
            <w:tcW w:w="2934" w:type="dxa"/>
            <w:tcMar>
              <w:top w:w="40" w:type="dxa"/>
              <w:left w:w="40" w:type="dxa"/>
              <w:bottom w:w="40" w:type="dxa"/>
              <w:right w:w="40" w:type="dxa"/>
            </w:tcMar>
            <w:vAlign w:val="bottom"/>
            <w:tcPrChange w:id="635" w:author="Ian Brennan" w:date="2023-04-12T15:36:00Z">
              <w:tcPr>
                <w:tcW w:w="2934" w:type="dxa"/>
                <w:tcMar>
                  <w:top w:w="40" w:type="dxa"/>
                  <w:left w:w="40" w:type="dxa"/>
                  <w:bottom w:w="40" w:type="dxa"/>
                  <w:right w:w="40" w:type="dxa"/>
                </w:tcMar>
                <w:vAlign w:val="bottom"/>
              </w:tcPr>
            </w:tcPrChange>
          </w:tcPr>
          <w:p w14:paraId="0ECFE6C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Ptychadena + Phrynobatrachus</w:t>
            </w:r>
          </w:p>
        </w:tc>
        <w:tc>
          <w:tcPr>
            <w:tcW w:w="2410" w:type="dxa"/>
            <w:tcMar>
              <w:top w:w="40" w:type="dxa"/>
              <w:left w:w="40" w:type="dxa"/>
              <w:bottom w:w="40" w:type="dxa"/>
              <w:right w:w="40" w:type="dxa"/>
            </w:tcMar>
            <w:vAlign w:val="bottom"/>
            <w:tcPrChange w:id="636" w:author="Ian Brennan" w:date="2023-04-12T15:36:00Z">
              <w:tcPr>
                <w:tcW w:w="2410" w:type="dxa"/>
                <w:tcMar>
                  <w:top w:w="40" w:type="dxa"/>
                  <w:left w:w="40" w:type="dxa"/>
                  <w:bottom w:w="40" w:type="dxa"/>
                  <w:right w:w="40" w:type="dxa"/>
                </w:tcMar>
                <w:vAlign w:val="bottom"/>
              </w:tcPr>
            </w:tcPrChange>
          </w:tcPr>
          <w:p w14:paraId="58D5FE1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Ptychadenidae fossil</w:t>
            </w:r>
          </w:p>
        </w:tc>
        <w:tc>
          <w:tcPr>
            <w:tcW w:w="851" w:type="dxa"/>
            <w:tcMar>
              <w:top w:w="40" w:type="dxa"/>
              <w:left w:w="40" w:type="dxa"/>
              <w:bottom w:w="40" w:type="dxa"/>
              <w:right w:w="40" w:type="dxa"/>
            </w:tcMar>
            <w:vAlign w:val="bottom"/>
            <w:tcPrChange w:id="637" w:author="Ian Brennan" w:date="2023-04-12T15:36:00Z">
              <w:tcPr>
                <w:tcW w:w="851" w:type="dxa"/>
                <w:tcMar>
                  <w:top w:w="40" w:type="dxa"/>
                  <w:left w:w="40" w:type="dxa"/>
                  <w:bottom w:w="40" w:type="dxa"/>
                  <w:right w:w="40" w:type="dxa"/>
                </w:tcMar>
                <w:vAlign w:val="bottom"/>
              </w:tcPr>
            </w:tcPrChange>
          </w:tcPr>
          <w:p w14:paraId="2480C9D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w:t>
            </w:r>
          </w:p>
        </w:tc>
        <w:tc>
          <w:tcPr>
            <w:tcW w:w="708" w:type="dxa"/>
            <w:tcMar>
              <w:top w:w="40" w:type="dxa"/>
              <w:left w:w="40" w:type="dxa"/>
              <w:bottom w:w="40" w:type="dxa"/>
              <w:right w:w="40" w:type="dxa"/>
            </w:tcMar>
            <w:vAlign w:val="bottom"/>
            <w:tcPrChange w:id="638" w:author="Ian Brennan" w:date="2023-04-12T15:36:00Z">
              <w:tcPr>
                <w:tcW w:w="708" w:type="dxa"/>
                <w:tcMar>
                  <w:top w:w="40" w:type="dxa"/>
                  <w:left w:w="40" w:type="dxa"/>
                  <w:bottom w:w="40" w:type="dxa"/>
                  <w:right w:w="40" w:type="dxa"/>
                </w:tcMar>
                <w:vAlign w:val="bottom"/>
              </w:tcPr>
            </w:tcPrChange>
          </w:tcPr>
          <w:p w14:paraId="7BCBF3A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639" w:author="Ian Brennan" w:date="2023-04-12T15:36:00Z">
              <w:tcPr>
                <w:tcW w:w="1992" w:type="dxa"/>
                <w:tcMar>
                  <w:top w:w="40" w:type="dxa"/>
                  <w:left w:w="40" w:type="dxa"/>
                  <w:bottom w:w="40" w:type="dxa"/>
                  <w:right w:w="40" w:type="dxa"/>
                </w:tcMar>
                <w:vAlign w:val="bottom"/>
              </w:tcPr>
            </w:tcPrChange>
          </w:tcPr>
          <w:p w14:paraId="5A4F307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Blackburn et al. (2015)</w:t>
            </w:r>
          </w:p>
        </w:tc>
      </w:tr>
    </w:tbl>
    <w:p w14:paraId="63280EB1" w14:textId="77777777" w:rsidR="006211A3" w:rsidRDefault="006211A3">
      <w:pPr>
        <w:spacing w:line="240" w:lineRule="auto"/>
        <w:jc w:val="both"/>
        <w:rPr>
          <w:rFonts w:ascii="CMU Serif Roman" w:eastAsia="CMU Serif Roman" w:hAnsi="CMU Serif Roman" w:cs="CMU Serif Roman"/>
        </w:rPr>
      </w:pPr>
    </w:p>
    <w:p w14:paraId="12C8935D" w14:textId="161983BD"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rPr>
        <w:drawing>
          <wp:inline distT="114300" distB="114300" distL="114300" distR="114300" wp14:anchorId="2FDB96E1" wp14:editId="16380949">
            <wp:extent cx="3305015" cy="4770292"/>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rot="16200000">
                      <a:off x="0" y="0"/>
                      <a:ext cx="3305015" cy="4770292"/>
                    </a:xfrm>
                    <a:prstGeom prst="rect">
                      <a:avLst/>
                    </a:prstGeom>
                    <a:ln/>
                  </pic:spPr>
                </pic:pic>
              </a:graphicData>
            </a:graphic>
          </wp:inline>
        </w:drawing>
      </w:r>
    </w:p>
    <w:p w14:paraId="6BDF9B09" w14:textId="7417150A" w:rsidR="002F45DA" w:rsidRDefault="002F45DA">
      <w:pPr>
        <w:spacing w:line="240" w:lineRule="auto"/>
        <w:jc w:val="center"/>
        <w:rPr>
          <w:rFonts w:ascii="CMU Serif Roman" w:eastAsia="CMU Serif Roman" w:hAnsi="CMU Serif Roman" w:cs="CMU Serif Roman"/>
        </w:rPr>
        <w:pPrChange w:id="640" w:author="Ian Brennan" w:date="2023-04-12T15:36:00Z">
          <w:pPr>
            <w:spacing w:line="240" w:lineRule="auto"/>
            <w:jc w:val="both"/>
          </w:pPr>
        </w:pPrChange>
      </w:pPr>
    </w:p>
    <w:p w14:paraId="348F0BB5" w14:textId="345AEAFE" w:rsidR="002F45DA" w:rsidRDefault="002F45DA" w:rsidP="002F45DA">
      <w:pPr>
        <w:spacing w:line="240" w:lineRule="auto"/>
        <w:rPr>
          <w:ins w:id="641" w:author="Ian Brennan" w:date="2023-04-12T15:36:00Z"/>
          <w:rFonts w:ascii="CMU Serif Roman" w:eastAsia="CMU Serif Roman" w:hAnsi="CMU Serif Roman" w:cs="CMU Serif Roman"/>
        </w:rPr>
      </w:pPr>
    </w:p>
    <w:p w14:paraId="1EF5F016" w14:textId="05B862CA" w:rsidR="002F45DA" w:rsidRDefault="002F45DA" w:rsidP="002F45DA">
      <w:pPr>
        <w:spacing w:line="240" w:lineRule="auto"/>
        <w:rPr>
          <w:ins w:id="642" w:author="Ian Brennan" w:date="2023-04-12T15:36:00Z"/>
          <w:rFonts w:ascii="CMU Serif Roman" w:eastAsia="CMU Serif Roman" w:hAnsi="CMU Serif Roman" w:cs="CMU Serif Roman"/>
        </w:rPr>
      </w:pPr>
    </w:p>
    <w:p w14:paraId="0DB2A61E" w14:textId="4E7421B2" w:rsidR="002F45DA" w:rsidRDefault="002F45DA" w:rsidP="002F45DA">
      <w:pPr>
        <w:spacing w:line="240" w:lineRule="auto"/>
        <w:rPr>
          <w:ins w:id="643" w:author="Ian Brennan" w:date="2023-04-12T15:36:00Z"/>
          <w:rFonts w:ascii="CMU Serif Roman" w:eastAsia="CMU Serif Roman" w:hAnsi="CMU Serif Roman" w:cs="CMU Serif Roman"/>
        </w:rPr>
      </w:pPr>
    </w:p>
    <w:p w14:paraId="583D99C1" w14:textId="11406427" w:rsidR="002F45DA" w:rsidRDefault="002F45DA" w:rsidP="002F45DA">
      <w:pPr>
        <w:spacing w:line="240" w:lineRule="auto"/>
        <w:rPr>
          <w:ins w:id="644" w:author="Ian Brennan" w:date="2023-04-12T15:36:00Z"/>
          <w:rFonts w:ascii="CMU Serif Roman" w:eastAsia="CMU Serif Roman" w:hAnsi="CMU Serif Roman" w:cs="CMU Serif Roman"/>
        </w:rPr>
      </w:pPr>
    </w:p>
    <w:p w14:paraId="6E4EEA81" w14:textId="4933A5B2" w:rsidR="002F45DA" w:rsidRDefault="002F45DA" w:rsidP="002F45DA">
      <w:pPr>
        <w:spacing w:line="240" w:lineRule="auto"/>
        <w:rPr>
          <w:ins w:id="645" w:author="Ian Brennan" w:date="2023-04-12T15:36:00Z"/>
          <w:rFonts w:ascii="CMU Serif Roman" w:eastAsia="CMU Serif Roman" w:hAnsi="CMU Serif Roman" w:cs="CMU Serif Roman"/>
        </w:rPr>
      </w:pPr>
    </w:p>
    <w:p w14:paraId="5D688C2F" w14:textId="16C938C4" w:rsidR="002F45DA" w:rsidRDefault="002F45DA" w:rsidP="002F45DA">
      <w:pPr>
        <w:spacing w:line="240" w:lineRule="auto"/>
        <w:rPr>
          <w:ins w:id="646" w:author="Ian Brennan" w:date="2023-04-12T15:36:00Z"/>
          <w:rFonts w:ascii="CMU Serif Roman" w:eastAsia="CMU Serif Roman" w:hAnsi="CMU Serif Roman" w:cs="CMU Serif Roman"/>
        </w:rPr>
      </w:pPr>
    </w:p>
    <w:p w14:paraId="29D64504" w14:textId="2642B527" w:rsidR="002F45DA" w:rsidRPr="00856FD6" w:rsidRDefault="002F45DA" w:rsidP="002F45DA">
      <w:pPr>
        <w:spacing w:line="240" w:lineRule="auto"/>
        <w:rPr>
          <w:ins w:id="647" w:author="Ian Brennan" w:date="2023-04-12T15:36:00Z"/>
          <w:rFonts w:ascii="CMU Serif Roman" w:eastAsia="CMU Serif Roman" w:hAnsi="CMU Serif Roman" w:cs="CMU Serif Roman"/>
        </w:rPr>
      </w:pPr>
      <w:ins w:id="648" w:author="Ian Brennan" w:date="2023-04-12T15:36:00Z">
        <w:r>
          <w:rPr>
            <w:rFonts w:ascii="CMU Serif Roman" w:eastAsia="CMU Serif Roman" w:hAnsi="CMU Serif Roman" w:cs="CMU Serif Roman"/>
          </w:rPr>
          <w:lastRenderedPageBreak/>
          <w:t xml:space="preserve">Table S3. Results of biogeographic ancestral range reconstruction in </w:t>
        </w:r>
        <w:r>
          <w:rPr>
            <w:rFonts w:ascii="CMU Serif Roman" w:eastAsia="CMU Serif Roman" w:hAnsi="CMU Serif Roman" w:cs="CMU Serif Roman"/>
            <w:i/>
            <w:iCs/>
          </w:rPr>
          <w:t>BioGeoBEARS</w:t>
        </w:r>
        <w:r>
          <w:rPr>
            <w:rFonts w:ascii="CMU Serif Roman" w:eastAsia="CMU Serif Roman" w:hAnsi="CMU Serif Roman" w:cs="CMU Serif Roman"/>
          </w:rPr>
          <w:t xml:space="preserve">. </w:t>
        </w:r>
        <w:r w:rsidR="00856FD6">
          <w:rPr>
            <w:rFonts w:ascii="CMU Serif Roman" w:eastAsia="CMU Serif Roman" w:hAnsi="CMU Serif Roman" w:cs="CMU Serif Roman"/>
          </w:rPr>
          <w:t xml:space="preserve">Hypothesis </w:t>
        </w:r>
        <w:r w:rsidR="00856FD6">
          <w:rPr>
            <w:rFonts w:ascii="CMU Serif Roman" w:eastAsia="CMU Serif Roman" w:hAnsi="CMU Serif Roman" w:cs="CMU Serif Roman"/>
            <w:i/>
            <w:iCs/>
          </w:rPr>
          <w:t>H1</w:t>
        </w:r>
        <w:r w:rsidR="00856FD6">
          <w:rPr>
            <w:rFonts w:ascii="CMU Serif Roman" w:eastAsia="CMU Serif Roman" w:hAnsi="CMU Serif Roman" w:cs="CMU Serif Roman"/>
          </w:rPr>
          <w:t xml:space="preserve"> refers to the dispersal of pelodryadid frogs from South America through Antarctica to Australia, whereas </w:t>
        </w:r>
        <w:r w:rsidR="00856FD6">
          <w:rPr>
            <w:rFonts w:ascii="CMU Serif Roman" w:eastAsia="CMU Serif Roman" w:hAnsi="CMU Serif Roman" w:cs="CMU Serif Roman"/>
            <w:i/>
            <w:iCs/>
          </w:rPr>
          <w:t>H2</w:t>
        </w:r>
        <w:r w:rsidR="00856FD6">
          <w:rPr>
            <w:rFonts w:ascii="CMU Serif Roman" w:eastAsia="CMU Serif Roman" w:hAnsi="CMU Serif Roman" w:cs="CMU Serif Roman"/>
          </w:rPr>
          <w:t xml:space="preserve"> refers to the over water dispersal of pelodryadid frogs from South America directly to Australia. </w:t>
        </w:r>
        <w:r w:rsidR="00D32B8D">
          <w:rPr>
            <w:rFonts w:ascii="CMU Serif Roman" w:eastAsia="CMU Serif Roman" w:hAnsi="CMU Serif Roman" w:cs="CMU Serif Roman"/>
          </w:rPr>
          <w:t>Models are sorted according to deltaAIC scores, indicating the preferred model at the top.</w:t>
        </w:r>
      </w:ins>
    </w:p>
    <w:p w14:paraId="427AF18C" w14:textId="447CB66D" w:rsidR="002F45DA" w:rsidRDefault="002F45DA" w:rsidP="002F45DA">
      <w:pPr>
        <w:spacing w:line="240" w:lineRule="auto"/>
        <w:rPr>
          <w:ins w:id="649" w:author="Ian Brennan" w:date="2023-04-12T15:36:00Z"/>
          <w:rFonts w:ascii="CMU Serif Roman" w:eastAsia="CMU Serif Roman" w:hAnsi="CMU Serif Roman" w:cs="CMU Serif Roman"/>
        </w:rPr>
      </w:pPr>
    </w:p>
    <w:tbl>
      <w:tblPr>
        <w:tblW w:w="9100" w:type="dxa"/>
        <w:tblCellMar>
          <w:left w:w="0" w:type="dxa"/>
          <w:right w:w="0" w:type="dxa"/>
        </w:tblCellMar>
        <w:tblLook w:val="04A0" w:firstRow="1" w:lastRow="0" w:firstColumn="1" w:lastColumn="0" w:noHBand="0" w:noVBand="1"/>
      </w:tblPr>
      <w:tblGrid>
        <w:gridCol w:w="1300"/>
        <w:gridCol w:w="1300"/>
        <w:gridCol w:w="1300"/>
        <w:gridCol w:w="1300"/>
        <w:gridCol w:w="1300"/>
        <w:gridCol w:w="1300"/>
        <w:gridCol w:w="1300"/>
      </w:tblGrid>
      <w:tr w:rsidR="002F45DA" w:rsidRPr="002F45DA" w14:paraId="1B663B07" w14:textId="77777777" w:rsidTr="002F45DA">
        <w:trPr>
          <w:trHeight w:val="320"/>
          <w:ins w:id="650" w:author="Ian Brennan" w:date="2023-04-12T15:36:00Z"/>
        </w:trPr>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04C5094" w14:textId="77777777" w:rsidR="002F45DA" w:rsidRPr="002F45DA" w:rsidRDefault="002F45DA">
            <w:pPr>
              <w:rPr>
                <w:ins w:id="651" w:author="Ian Brennan" w:date="2023-04-12T15:36:00Z"/>
                <w:rFonts w:ascii="CMU Serif Roman" w:hAnsi="CMU Serif Roman" w:cs="CMU Serif Roman"/>
                <w:color w:val="000000"/>
                <w:sz w:val="20"/>
                <w:szCs w:val="20"/>
              </w:rPr>
            </w:pPr>
            <w:ins w:id="652" w:author="Ian Brennan" w:date="2023-04-12T15:36:00Z">
              <w:r w:rsidRPr="002F45DA">
                <w:rPr>
                  <w:rFonts w:ascii="CMU Serif Roman" w:hAnsi="CMU Serif Roman" w:cs="CMU Serif Roman"/>
                  <w:color w:val="000000"/>
                  <w:sz w:val="20"/>
                  <w:szCs w:val="20"/>
                </w:rPr>
                <w:t>Model</w:t>
              </w:r>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ABC2FBB" w14:textId="77777777" w:rsidR="002F45DA" w:rsidRPr="002F45DA" w:rsidRDefault="002F45DA" w:rsidP="002F45DA">
            <w:pPr>
              <w:jc w:val="center"/>
              <w:rPr>
                <w:ins w:id="653" w:author="Ian Brennan" w:date="2023-04-12T15:36:00Z"/>
                <w:rFonts w:ascii="CMU Serif Roman" w:hAnsi="CMU Serif Roman" w:cs="CMU Serif Roman"/>
                <w:color w:val="000000"/>
                <w:sz w:val="20"/>
                <w:szCs w:val="20"/>
              </w:rPr>
            </w:pPr>
            <w:ins w:id="654" w:author="Ian Brennan" w:date="2023-04-12T15:36:00Z">
              <w:r w:rsidRPr="002F45DA">
                <w:rPr>
                  <w:rFonts w:ascii="CMU Serif Roman" w:hAnsi="CMU Serif Roman" w:cs="CMU Serif Roman"/>
                  <w:color w:val="000000"/>
                  <w:sz w:val="20"/>
                  <w:szCs w:val="20"/>
                </w:rPr>
                <w:t>Hypothesis</w:t>
              </w:r>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07FFD69" w14:textId="77777777" w:rsidR="002F45DA" w:rsidRPr="002F45DA" w:rsidRDefault="002F45DA" w:rsidP="002F45DA">
            <w:pPr>
              <w:jc w:val="center"/>
              <w:rPr>
                <w:ins w:id="655" w:author="Ian Brennan" w:date="2023-04-12T15:36:00Z"/>
                <w:rFonts w:ascii="CMU Serif Roman" w:hAnsi="CMU Serif Roman" w:cs="CMU Serif Roman"/>
                <w:color w:val="000000"/>
                <w:sz w:val="20"/>
                <w:szCs w:val="20"/>
              </w:rPr>
            </w:pPr>
            <w:ins w:id="656" w:author="Ian Brennan" w:date="2023-04-12T15:36:00Z">
              <w:r w:rsidRPr="002F45DA">
                <w:rPr>
                  <w:rFonts w:ascii="CMU Serif Roman" w:hAnsi="CMU Serif Roman" w:cs="CMU Serif Roman"/>
                  <w:color w:val="000000"/>
                  <w:sz w:val="20"/>
                  <w:szCs w:val="20"/>
                </w:rPr>
                <w:t>No. Param.</w:t>
              </w:r>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929953D" w14:textId="77777777" w:rsidR="002F45DA" w:rsidRPr="002F45DA" w:rsidRDefault="002F45DA" w:rsidP="002F45DA">
            <w:pPr>
              <w:jc w:val="center"/>
              <w:rPr>
                <w:ins w:id="657" w:author="Ian Brennan" w:date="2023-04-12T15:36:00Z"/>
                <w:rFonts w:ascii="CMU Serif Roman" w:hAnsi="CMU Serif Roman" w:cs="CMU Serif Roman"/>
                <w:color w:val="000000"/>
                <w:sz w:val="20"/>
                <w:szCs w:val="20"/>
              </w:rPr>
            </w:pPr>
            <w:ins w:id="658" w:author="Ian Brennan" w:date="2023-04-12T15:36:00Z">
              <w:r w:rsidRPr="002F45DA">
                <w:rPr>
                  <w:rFonts w:ascii="CMU Serif Roman" w:hAnsi="CMU Serif Roman" w:cs="CMU Serif Roman"/>
                  <w:color w:val="000000"/>
                  <w:sz w:val="20"/>
                  <w:szCs w:val="20"/>
                </w:rPr>
                <w:t>LnL</w:t>
              </w:r>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B4F14CF" w14:textId="77777777" w:rsidR="002F45DA" w:rsidRPr="002F45DA" w:rsidRDefault="002F45DA" w:rsidP="002F45DA">
            <w:pPr>
              <w:jc w:val="center"/>
              <w:rPr>
                <w:ins w:id="659" w:author="Ian Brennan" w:date="2023-04-12T15:36:00Z"/>
                <w:rFonts w:ascii="CMU Serif Roman" w:hAnsi="CMU Serif Roman" w:cs="CMU Serif Roman"/>
                <w:color w:val="000000"/>
                <w:sz w:val="20"/>
                <w:szCs w:val="20"/>
              </w:rPr>
            </w:pPr>
            <w:ins w:id="660" w:author="Ian Brennan" w:date="2023-04-12T15:36:00Z">
              <w:r w:rsidRPr="002F45DA">
                <w:rPr>
                  <w:rFonts w:ascii="CMU Serif Roman" w:hAnsi="CMU Serif Roman" w:cs="CMU Serif Roman"/>
                  <w:color w:val="000000"/>
                  <w:sz w:val="20"/>
                  <w:szCs w:val="20"/>
                </w:rPr>
                <w:t>AIC</w:t>
              </w:r>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3DE2642" w14:textId="77777777" w:rsidR="002F45DA" w:rsidRPr="002F45DA" w:rsidRDefault="002F45DA" w:rsidP="002F45DA">
            <w:pPr>
              <w:jc w:val="center"/>
              <w:rPr>
                <w:ins w:id="661" w:author="Ian Brennan" w:date="2023-04-12T15:36:00Z"/>
                <w:rFonts w:ascii="CMU Serif Roman" w:hAnsi="CMU Serif Roman" w:cs="CMU Serif Roman"/>
                <w:color w:val="000000"/>
                <w:sz w:val="20"/>
                <w:szCs w:val="20"/>
              </w:rPr>
            </w:pPr>
            <w:ins w:id="662" w:author="Ian Brennan" w:date="2023-04-12T15:36:00Z">
              <w:r w:rsidRPr="002F45DA">
                <w:rPr>
                  <w:rFonts w:ascii="CMU Serif Roman" w:hAnsi="CMU Serif Roman" w:cs="CMU Serif Roman"/>
                  <w:color w:val="000000"/>
                  <w:sz w:val="20"/>
                  <w:szCs w:val="20"/>
                </w:rPr>
                <w:t>deltaAIC</w:t>
              </w:r>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C6EA2BE" w14:textId="77777777" w:rsidR="002F45DA" w:rsidRPr="002F45DA" w:rsidRDefault="002F45DA" w:rsidP="002F45DA">
            <w:pPr>
              <w:jc w:val="center"/>
              <w:rPr>
                <w:ins w:id="663" w:author="Ian Brennan" w:date="2023-04-12T15:36:00Z"/>
                <w:rFonts w:ascii="CMU Serif Roman" w:hAnsi="CMU Serif Roman" w:cs="CMU Serif Roman"/>
                <w:color w:val="000000"/>
                <w:sz w:val="20"/>
                <w:szCs w:val="20"/>
              </w:rPr>
            </w:pPr>
            <w:ins w:id="664" w:author="Ian Brennan" w:date="2023-04-12T15:36:00Z">
              <w:r w:rsidRPr="002F45DA">
                <w:rPr>
                  <w:rFonts w:ascii="CMU Serif Roman" w:hAnsi="CMU Serif Roman" w:cs="CMU Serif Roman"/>
                  <w:color w:val="000000"/>
                  <w:sz w:val="20"/>
                  <w:szCs w:val="20"/>
                </w:rPr>
                <w:t>AICw</w:t>
              </w:r>
            </w:ins>
          </w:p>
        </w:tc>
      </w:tr>
      <w:tr w:rsidR="002F45DA" w:rsidRPr="002F45DA" w14:paraId="417F42C6" w14:textId="77777777" w:rsidTr="002F45DA">
        <w:trPr>
          <w:trHeight w:val="320"/>
          <w:ins w:id="665" w:author="Ian Brennan" w:date="2023-04-12T15:36:00Z"/>
        </w:trPr>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BF33384" w14:textId="77777777" w:rsidR="002F45DA" w:rsidRPr="002F45DA" w:rsidRDefault="002F45DA">
            <w:pPr>
              <w:rPr>
                <w:ins w:id="666" w:author="Ian Brennan" w:date="2023-04-12T15:36:00Z"/>
                <w:rFonts w:ascii="CMU Serif Roman" w:hAnsi="CMU Serif Roman" w:cs="CMU Serif Roman"/>
                <w:color w:val="000000"/>
                <w:sz w:val="20"/>
                <w:szCs w:val="20"/>
              </w:rPr>
            </w:pPr>
            <w:ins w:id="667" w:author="Ian Brennan" w:date="2023-04-12T15:36:00Z">
              <w:r w:rsidRPr="002F45DA">
                <w:rPr>
                  <w:rFonts w:ascii="CMU Serif Roman" w:hAnsi="CMU Serif Roman" w:cs="CMU Serif Roman"/>
                  <w:color w:val="000000"/>
                  <w:sz w:val="20"/>
                  <w:szCs w:val="20"/>
                </w:rPr>
                <w:t>DEC+j+x+w</w:t>
              </w:r>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C0C1CBA" w14:textId="77777777" w:rsidR="002F45DA" w:rsidRPr="002F45DA" w:rsidRDefault="002F45DA" w:rsidP="002F45DA">
            <w:pPr>
              <w:jc w:val="center"/>
              <w:rPr>
                <w:ins w:id="668" w:author="Ian Brennan" w:date="2023-04-12T15:36:00Z"/>
                <w:rFonts w:ascii="CMU Serif Roman" w:hAnsi="CMU Serif Roman" w:cs="CMU Serif Roman"/>
                <w:color w:val="000000"/>
                <w:sz w:val="20"/>
                <w:szCs w:val="20"/>
              </w:rPr>
            </w:pPr>
            <w:ins w:id="669" w:author="Ian Brennan" w:date="2023-04-12T15:36:00Z">
              <w:r w:rsidRPr="002F45DA">
                <w:rPr>
                  <w:rFonts w:ascii="CMU Serif Roman" w:hAnsi="CMU Serif Roman" w:cs="CMU Serif Roman"/>
                  <w:color w:val="000000"/>
                  <w:sz w:val="20"/>
                  <w:szCs w:val="20"/>
                </w:rPr>
                <w:t>H1</w:t>
              </w:r>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7B6FA3D" w14:textId="77777777" w:rsidR="002F45DA" w:rsidRPr="002F45DA" w:rsidRDefault="002F45DA" w:rsidP="002F45DA">
            <w:pPr>
              <w:jc w:val="center"/>
              <w:rPr>
                <w:ins w:id="670" w:author="Ian Brennan" w:date="2023-04-12T15:36:00Z"/>
                <w:rFonts w:ascii="CMU Serif Roman" w:hAnsi="CMU Serif Roman" w:cs="CMU Serif Roman"/>
                <w:color w:val="000000"/>
                <w:sz w:val="20"/>
                <w:szCs w:val="20"/>
              </w:rPr>
            </w:pPr>
            <w:ins w:id="671" w:author="Ian Brennan" w:date="2023-04-12T15:36:00Z">
              <w:r w:rsidRPr="002F45DA">
                <w:rPr>
                  <w:rFonts w:ascii="CMU Serif Roman" w:hAnsi="CMU Serif Roman" w:cs="CMU Serif Roman"/>
                  <w:color w:val="000000"/>
                  <w:sz w:val="20"/>
                  <w:szCs w:val="20"/>
                </w:rPr>
                <w:t>5</w:t>
              </w:r>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1AADAF0" w14:textId="77777777" w:rsidR="002F45DA" w:rsidRPr="002F45DA" w:rsidRDefault="002F45DA" w:rsidP="002F45DA">
            <w:pPr>
              <w:jc w:val="center"/>
              <w:rPr>
                <w:ins w:id="672" w:author="Ian Brennan" w:date="2023-04-12T15:36:00Z"/>
                <w:rFonts w:ascii="CMU Serif Roman" w:hAnsi="CMU Serif Roman" w:cs="CMU Serif Roman"/>
                <w:color w:val="000000"/>
                <w:sz w:val="20"/>
                <w:szCs w:val="20"/>
              </w:rPr>
            </w:pPr>
            <w:ins w:id="673" w:author="Ian Brennan" w:date="2023-04-12T15:36:00Z">
              <w:r w:rsidRPr="002F45DA">
                <w:rPr>
                  <w:rFonts w:ascii="CMU Serif Roman" w:hAnsi="CMU Serif Roman" w:cs="CMU Serif Roman"/>
                  <w:color w:val="000000"/>
                  <w:sz w:val="20"/>
                  <w:szCs w:val="20"/>
                </w:rPr>
                <w:t>-91.47</w:t>
              </w:r>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9E0EDD" w14:textId="77777777" w:rsidR="002F45DA" w:rsidRPr="002F45DA" w:rsidRDefault="002F45DA" w:rsidP="002F45DA">
            <w:pPr>
              <w:jc w:val="center"/>
              <w:rPr>
                <w:ins w:id="674" w:author="Ian Brennan" w:date="2023-04-12T15:36:00Z"/>
                <w:rFonts w:ascii="CMU Serif Roman" w:hAnsi="CMU Serif Roman" w:cs="CMU Serif Roman"/>
                <w:color w:val="000000"/>
                <w:sz w:val="20"/>
                <w:szCs w:val="20"/>
              </w:rPr>
            </w:pPr>
            <w:ins w:id="675" w:author="Ian Brennan" w:date="2023-04-12T15:36:00Z">
              <w:r w:rsidRPr="002F45DA">
                <w:rPr>
                  <w:rFonts w:ascii="CMU Serif Roman" w:hAnsi="CMU Serif Roman" w:cs="CMU Serif Roman"/>
                  <w:color w:val="000000"/>
                  <w:sz w:val="20"/>
                  <w:szCs w:val="20"/>
                </w:rPr>
                <w:t>192.94</w:t>
              </w:r>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4AD20C9" w14:textId="77777777" w:rsidR="002F45DA" w:rsidRPr="002F45DA" w:rsidRDefault="002F45DA" w:rsidP="002F45DA">
            <w:pPr>
              <w:jc w:val="center"/>
              <w:rPr>
                <w:ins w:id="676" w:author="Ian Brennan" w:date="2023-04-12T15:36:00Z"/>
                <w:rFonts w:ascii="CMU Serif Roman" w:hAnsi="CMU Serif Roman" w:cs="CMU Serif Roman"/>
                <w:color w:val="000000"/>
                <w:sz w:val="20"/>
                <w:szCs w:val="20"/>
              </w:rPr>
            </w:pPr>
            <w:ins w:id="677" w:author="Ian Brennan" w:date="2023-04-12T15:36:00Z">
              <w:r w:rsidRPr="002F45DA">
                <w:rPr>
                  <w:rFonts w:ascii="CMU Serif Roman" w:hAnsi="CMU Serif Roman" w:cs="CMU Serif Roman"/>
                  <w:color w:val="000000"/>
                  <w:sz w:val="20"/>
                  <w:szCs w:val="20"/>
                </w:rPr>
                <w:t>0</w:t>
              </w:r>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0CF7318" w14:textId="77777777" w:rsidR="002F45DA" w:rsidRPr="002F45DA" w:rsidRDefault="002F45DA" w:rsidP="002F45DA">
            <w:pPr>
              <w:jc w:val="center"/>
              <w:rPr>
                <w:ins w:id="678" w:author="Ian Brennan" w:date="2023-04-12T15:36:00Z"/>
                <w:rFonts w:ascii="CMU Serif Roman" w:hAnsi="CMU Serif Roman" w:cs="CMU Serif Roman"/>
                <w:color w:val="000000"/>
                <w:sz w:val="20"/>
                <w:szCs w:val="20"/>
              </w:rPr>
            </w:pPr>
            <w:ins w:id="679" w:author="Ian Brennan" w:date="2023-04-12T15:36:00Z">
              <w:r w:rsidRPr="002F45DA">
                <w:rPr>
                  <w:rFonts w:ascii="CMU Serif Roman" w:hAnsi="CMU Serif Roman" w:cs="CMU Serif Roman"/>
                  <w:color w:val="000000"/>
                  <w:sz w:val="20"/>
                  <w:szCs w:val="20"/>
                </w:rPr>
                <w:t>59.7</w:t>
              </w:r>
            </w:ins>
          </w:p>
        </w:tc>
      </w:tr>
      <w:tr w:rsidR="002F45DA" w:rsidRPr="002F45DA" w14:paraId="7FF80890" w14:textId="77777777" w:rsidTr="002F45DA">
        <w:trPr>
          <w:trHeight w:val="320"/>
          <w:ins w:id="680"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3184B7" w14:textId="77777777" w:rsidR="002F45DA" w:rsidRPr="002F45DA" w:rsidRDefault="002F45DA">
            <w:pPr>
              <w:rPr>
                <w:ins w:id="681" w:author="Ian Brennan" w:date="2023-04-12T15:36:00Z"/>
                <w:rFonts w:ascii="CMU Serif Roman" w:hAnsi="CMU Serif Roman" w:cs="CMU Serif Roman"/>
                <w:color w:val="000000"/>
                <w:sz w:val="20"/>
                <w:szCs w:val="20"/>
              </w:rPr>
            </w:pPr>
            <w:ins w:id="682" w:author="Ian Brennan" w:date="2023-04-12T15:36:00Z">
              <w:r w:rsidRPr="002F45DA">
                <w:rPr>
                  <w:rFonts w:ascii="CMU Serif Roman" w:hAnsi="CMU Serif Roman" w:cs="CMU Serif Roman"/>
                  <w:color w:val="000000"/>
                  <w:sz w:val="20"/>
                  <w:szCs w:val="20"/>
                </w:rPr>
                <w:t>DEC+j+x</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BD31B3" w14:textId="77777777" w:rsidR="002F45DA" w:rsidRPr="002F45DA" w:rsidRDefault="002F45DA" w:rsidP="002F45DA">
            <w:pPr>
              <w:jc w:val="center"/>
              <w:rPr>
                <w:ins w:id="683" w:author="Ian Brennan" w:date="2023-04-12T15:36:00Z"/>
                <w:rFonts w:ascii="CMU Serif Roman" w:hAnsi="CMU Serif Roman" w:cs="CMU Serif Roman"/>
                <w:color w:val="000000"/>
                <w:sz w:val="20"/>
                <w:szCs w:val="20"/>
              </w:rPr>
            </w:pPr>
            <w:ins w:id="684" w:author="Ian Brennan" w:date="2023-04-12T15:36:00Z">
              <w:r w:rsidRPr="002F45DA">
                <w:rPr>
                  <w:rFonts w:ascii="CMU Serif Roman" w:hAnsi="CMU Serif Roman" w:cs="CMU Serif Roman"/>
                  <w:color w:val="000000"/>
                  <w:sz w:val="20"/>
                  <w:szCs w:val="20"/>
                </w:rPr>
                <w:t>H1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289C55" w14:textId="77777777" w:rsidR="002F45DA" w:rsidRPr="002F45DA" w:rsidRDefault="002F45DA" w:rsidP="002F45DA">
            <w:pPr>
              <w:jc w:val="center"/>
              <w:rPr>
                <w:ins w:id="685" w:author="Ian Brennan" w:date="2023-04-12T15:36:00Z"/>
                <w:rFonts w:ascii="CMU Serif Roman" w:hAnsi="CMU Serif Roman" w:cs="CMU Serif Roman"/>
                <w:color w:val="000000"/>
                <w:sz w:val="20"/>
                <w:szCs w:val="20"/>
              </w:rPr>
            </w:pPr>
            <w:ins w:id="686" w:author="Ian Brennan" w:date="2023-04-12T15:36:00Z">
              <w:r w:rsidRPr="002F45DA">
                <w:rPr>
                  <w:rFonts w:ascii="CMU Serif Roman" w:hAnsi="CMU Serif Roman" w:cs="CMU Serif Roman"/>
                  <w:color w:val="000000"/>
                  <w:sz w:val="20"/>
                  <w:szCs w:val="20"/>
                </w:rPr>
                <w:t>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024FD4" w14:textId="77777777" w:rsidR="002F45DA" w:rsidRPr="002F45DA" w:rsidRDefault="002F45DA" w:rsidP="002F45DA">
            <w:pPr>
              <w:jc w:val="center"/>
              <w:rPr>
                <w:ins w:id="687" w:author="Ian Brennan" w:date="2023-04-12T15:36:00Z"/>
                <w:rFonts w:ascii="CMU Serif Roman" w:hAnsi="CMU Serif Roman" w:cs="CMU Serif Roman"/>
                <w:color w:val="000000"/>
                <w:sz w:val="20"/>
                <w:szCs w:val="20"/>
              </w:rPr>
            </w:pPr>
            <w:ins w:id="688" w:author="Ian Brennan" w:date="2023-04-12T15:36:00Z">
              <w:r w:rsidRPr="002F45DA">
                <w:rPr>
                  <w:rFonts w:ascii="CMU Serif Roman" w:hAnsi="CMU Serif Roman" w:cs="CMU Serif Roman"/>
                  <w:color w:val="000000"/>
                  <w:sz w:val="20"/>
                  <w:szCs w:val="20"/>
                </w:rPr>
                <w:t>-93.49</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D67E3" w14:textId="77777777" w:rsidR="002F45DA" w:rsidRPr="002F45DA" w:rsidRDefault="002F45DA" w:rsidP="002F45DA">
            <w:pPr>
              <w:jc w:val="center"/>
              <w:rPr>
                <w:ins w:id="689" w:author="Ian Brennan" w:date="2023-04-12T15:36:00Z"/>
                <w:rFonts w:ascii="CMU Serif Roman" w:hAnsi="CMU Serif Roman" w:cs="CMU Serif Roman"/>
                <w:color w:val="000000"/>
                <w:sz w:val="20"/>
                <w:szCs w:val="20"/>
              </w:rPr>
            </w:pPr>
            <w:ins w:id="690" w:author="Ian Brennan" w:date="2023-04-12T15:36:00Z">
              <w:r w:rsidRPr="002F45DA">
                <w:rPr>
                  <w:rFonts w:ascii="CMU Serif Roman" w:hAnsi="CMU Serif Roman" w:cs="CMU Serif Roman"/>
                  <w:color w:val="000000"/>
                  <w:sz w:val="20"/>
                  <w:szCs w:val="20"/>
                </w:rPr>
                <w:t>194.98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472A35" w14:textId="77777777" w:rsidR="002F45DA" w:rsidRPr="002F45DA" w:rsidRDefault="002F45DA" w:rsidP="002F45DA">
            <w:pPr>
              <w:jc w:val="center"/>
              <w:rPr>
                <w:ins w:id="691" w:author="Ian Brennan" w:date="2023-04-12T15:36:00Z"/>
                <w:rFonts w:ascii="CMU Serif Roman" w:hAnsi="CMU Serif Roman" w:cs="CMU Serif Roman"/>
                <w:color w:val="000000"/>
                <w:sz w:val="20"/>
                <w:szCs w:val="20"/>
              </w:rPr>
            </w:pPr>
            <w:ins w:id="692" w:author="Ian Brennan" w:date="2023-04-12T15:36:00Z">
              <w:r w:rsidRPr="002F45DA">
                <w:rPr>
                  <w:rFonts w:ascii="CMU Serif Roman" w:hAnsi="CMU Serif Roman" w:cs="CMU Serif Roman"/>
                  <w:color w:val="000000"/>
                  <w:sz w:val="20"/>
                  <w:szCs w:val="20"/>
                </w:rPr>
                <w:t>2.04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2B1CAE" w14:textId="77777777" w:rsidR="002F45DA" w:rsidRPr="002F45DA" w:rsidRDefault="002F45DA" w:rsidP="002F45DA">
            <w:pPr>
              <w:jc w:val="center"/>
              <w:rPr>
                <w:ins w:id="693" w:author="Ian Brennan" w:date="2023-04-12T15:36:00Z"/>
                <w:rFonts w:ascii="CMU Serif Roman" w:hAnsi="CMU Serif Roman" w:cs="CMU Serif Roman"/>
                <w:color w:val="000000"/>
                <w:sz w:val="20"/>
                <w:szCs w:val="20"/>
              </w:rPr>
            </w:pPr>
            <w:ins w:id="694" w:author="Ian Brennan" w:date="2023-04-12T15:36:00Z">
              <w:r w:rsidRPr="002F45DA">
                <w:rPr>
                  <w:rFonts w:ascii="CMU Serif Roman" w:hAnsi="CMU Serif Roman" w:cs="CMU Serif Roman"/>
                  <w:color w:val="000000"/>
                  <w:sz w:val="20"/>
                  <w:szCs w:val="20"/>
                </w:rPr>
                <w:t>21.5</w:t>
              </w:r>
            </w:ins>
          </w:p>
        </w:tc>
      </w:tr>
      <w:tr w:rsidR="002F45DA" w:rsidRPr="002F45DA" w14:paraId="0D0E8264" w14:textId="77777777" w:rsidTr="002F45DA">
        <w:trPr>
          <w:trHeight w:val="320"/>
          <w:ins w:id="695"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6D75D8" w14:textId="77777777" w:rsidR="002F45DA" w:rsidRPr="002F45DA" w:rsidRDefault="002F45DA">
            <w:pPr>
              <w:rPr>
                <w:ins w:id="696" w:author="Ian Brennan" w:date="2023-04-12T15:36:00Z"/>
                <w:rFonts w:ascii="CMU Serif Roman" w:hAnsi="CMU Serif Roman" w:cs="CMU Serif Roman"/>
                <w:color w:val="000000"/>
                <w:sz w:val="20"/>
                <w:szCs w:val="20"/>
              </w:rPr>
            </w:pPr>
            <w:ins w:id="697" w:author="Ian Brennan" w:date="2023-04-12T15:36:00Z">
              <w:r w:rsidRPr="002F45DA">
                <w:rPr>
                  <w:rFonts w:ascii="CMU Serif Roman" w:hAnsi="CMU Serif Roman" w:cs="CMU Serif Roman"/>
                  <w:color w:val="000000"/>
                  <w:sz w:val="20"/>
                  <w:szCs w:val="20"/>
                </w:rPr>
                <w:t>DEC+j+x+w</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4ED149" w14:textId="77777777" w:rsidR="002F45DA" w:rsidRPr="002F45DA" w:rsidRDefault="002F45DA" w:rsidP="002F45DA">
            <w:pPr>
              <w:jc w:val="center"/>
              <w:rPr>
                <w:ins w:id="698" w:author="Ian Brennan" w:date="2023-04-12T15:36:00Z"/>
                <w:rFonts w:ascii="CMU Serif Roman" w:hAnsi="CMU Serif Roman" w:cs="CMU Serif Roman"/>
                <w:color w:val="000000"/>
                <w:sz w:val="20"/>
                <w:szCs w:val="20"/>
              </w:rPr>
            </w:pPr>
            <w:ins w:id="699" w:author="Ian Brennan" w:date="2023-04-12T15:36: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BFB3FD" w14:textId="77777777" w:rsidR="002F45DA" w:rsidRPr="002F45DA" w:rsidRDefault="002F45DA" w:rsidP="002F45DA">
            <w:pPr>
              <w:jc w:val="center"/>
              <w:rPr>
                <w:ins w:id="700" w:author="Ian Brennan" w:date="2023-04-12T15:36:00Z"/>
                <w:rFonts w:ascii="CMU Serif Roman" w:hAnsi="CMU Serif Roman" w:cs="CMU Serif Roman"/>
                <w:color w:val="000000"/>
                <w:sz w:val="20"/>
                <w:szCs w:val="20"/>
              </w:rPr>
            </w:pPr>
            <w:ins w:id="701" w:author="Ian Brennan" w:date="2023-04-12T15:36:00Z">
              <w:r w:rsidRPr="002F45DA">
                <w:rPr>
                  <w:rFonts w:ascii="CMU Serif Roman" w:hAnsi="CMU Serif Roman" w:cs="CMU Serif Roman"/>
                  <w:color w:val="000000"/>
                  <w:sz w:val="20"/>
                  <w:szCs w:val="20"/>
                </w:rPr>
                <w:t>5</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68BBE9" w14:textId="77777777" w:rsidR="002F45DA" w:rsidRPr="002F45DA" w:rsidRDefault="002F45DA" w:rsidP="002F45DA">
            <w:pPr>
              <w:jc w:val="center"/>
              <w:rPr>
                <w:ins w:id="702" w:author="Ian Brennan" w:date="2023-04-12T15:36:00Z"/>
                <w:rFonts w:ascii="CMU Serif Roman" w:hAnsi="CMU Serif Roman" w:cs="CMU Serif Roman"/>
                <w:color w:val="000000"/>
                <w:sz w:val="20"/>
                <w:szCs w:val="20"/>
              </w:rPr>
            </w:pPr>
            <w:ins w:id="703" w:author="Ian Brennan" w:date="2023-04-12T15:36:00Z">
              <w:r w:rsidRPr="002F45DA">
                <w:rPr>
                  <w:rFonts w:ascii="CMU Serif Roman" w:hAnsi="CMU Serif Roman" w:cs="CMU Serif Roman"/>
                  <w:color w:val="000000"/>
                  <w:sz w:val="20"/>
                  <w:szCs w:val="20"/>
                </w:rPr>
                <w:t>-93.08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FDD308" w14:textId="77777777" w:rsidR="002F45DA" w:rsidRPr="002F45DA" w:rsidRDefault="002F45DA" w:rsidP="002F45DA">
            <w:pPr>
              <w:jc w:val="center"/>
              <w:rPr>
                <w:ins w:id="704" w:author="Ian Brennan" w:date="2023-04-12T15:36:00Z"/>
                <w:rFonts w:ascii="CMU Serif Roman" w:hAnsi="CMU Serif Roman" w:cs="CMU Serif Roman"/>
                <w:color w:val="000000"/>
                <w:sz w:val="20"/>
                <w:szCs w:val="20"/>
              </w:rPr>
            </w:pPr>
            <w:ins w:id="705" w:author="Ian Brennan" w:date="2023-04-12T15:36:00Z">
              <w:r w:rsidRPr="002F45DA">
                <w:rPr>
                  <w:rFonts w:ascii="CMU Serif Roman" w:hAnsi="CMU Serif Roman" w:cs="CMU Serif Roman"/>
                  <w:color w:val="000000"/>
                  <w:sz w:val="20"/>
                  <w:szCs w:val="20"/>
                </w:rPr>
                <w:t>196.16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959745" w14:textId="77777777" w:rsidR="002F45DA" w:rsidRPr="002F45DA" w:rsidRDefault="002F45DA" w:rsidP="002F45DA">
            <w:pPr>
              <w:jc w:val="center"/>
              <w:rPr>
                <w:ins w:id="706" w:author="Ian Brennan" w:date="2023-04-12T15:36:00Z"/>
                <w:rFonts w:ascii="CMU Serif Roman" w:hAnsi="CMU Serif Roman" w:cs="CMU Serif Roman"/>
                <w:color w:val="000000"/>
                <w:sz w:val="20"/>
                <w:szCs w:val="20"/>
              </w:rPr>
            </w:pPr>
            <w:ins w:id="707" w:author="Ian Brennan" w:date="2023-04-12T15:36:00Z">
              <w:r w:rsidRPr="002F45DA">
                <w:rPr>
                  <w:rFonts w:ascii="CMU Serif Roman" w:hAnsi="CMU Serif Roman" w:cs="CMU Serif Roman"/>
                  <w:color w:val="000000"/>
                  <w:sz w:val="20"/>
                  <w:szCs w:val="20"/>
                </w:rPr>
                <w:t>3.22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D92935" w14:textId="77777777" w:rsidR="002F45DA" w:rsidRPr="002F45DA" w:rsidRDefault="002F45DA" w:rsidP="002F45DA">
            <w:pPr>
              <w:jc w:val="center"/>
              <w:rPr>
                <w:ins w:id="708" w:author="Ian Brennan" w:date="2023-04-12T15:36:00Z"/>
                <w:rFonts w:ascii="CMU Serif Roman" w:hAnsi="CMU Serif Roman" w:cs="CMU Serif Roman"/>
                <w:color w:val="000000"/>
                <w:sz w:val="20"/>
                <w:szCs w:val="20"/>
              </w:rPr>
            </w:pPr>
            <w:ins w:id="709" w:author="Ian Brennan" w:date="2023-04-12T15:36:00Z">
              <w:r w:rsidRPr="002F45DA">
                <w:rPr>
                  <w:rFonts w:ascii="CMU Serif Roman" w:hAnsi="CMU Serif Roman" w:cs="CMU Serif Roman"/>
                  <w:color w:val="000000"/>
                  <w:sz w:val="20"/>
                  <w:szCs w:val="20"/>
                </w:rPr>
                <w:t>11.9</w:t>
              </w:r>
            </w:ins>
          </w:p>
        </w:tc>
      </w:tr>
      <w:tr w:rsidR="002F45DA" w:rsidRPr="002F45DA" w14:paraId="713371C9" w14:textId="77777777" w:rsidTr="002F45DA">
        <w:trPr>
          <w:trHeight w:val="320"/>
          <w:ins w:id="710"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0ACE949" w14:textId="77777777" w:rsidR="002F45DA" w:rsidRPr="002F45DA" w:rsidRDefault="002F45DA">
            <w:pPr>
              <w:rPr>
                <w:ins w:id="711" w:author="Ian Brennan" w:date="2023-04-12T15:36:00Z"/>
                <w:rFonts w:ascii="CMU Serif Roman" w:hAnsi="CMU Serif Roman" w:cs="CMU Serif Roman"/>
                <w:color w:val="000000"/>
                <w:sz w:val="20"/>
                <w:szCs w:val="20"/>
              </w:rPr>
            </w:pPr>
            <w:ins w:id="712" w:author="Ian Brennan" w:date="2023-04-12T15:36:00Z">
              <w:r w:rsidRPr="002F45DA">
                <w:rPr>
                  <w:rFonts w:ascii="CMU Serif Roman" w:hAnsi="CMU Serif Roman" w:cs="CMU Serif Roman"/>
                  <w:color w:val="000000"/>
                  <w:sz w:val="20"/>
                  <w:szCs w:val="20"/>
                </w:rPr>
                <w:t>DEC+j+x</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7E366B" w14:textId="77777777" w:rsidR="002F45DA" w:rsidRPr="002F45DA" w:rsidRDefault="002F45DA" w:rsidP="002F45DA">
            <w:pPr>
              <w:jc w:val="center"/>
              <w:rPr>
                <w:ins w:id="713" w:author="Ian Brennan" w:date="2023-04-12T15:36:00Z"/>
                <w:rFonts w:ascii="CMU Serif Roman" w:hAnsi="CMU Serif Roman" w:cs="CMU Serif Roman"/>
                <w:color w:val="000000"/>
                <w:sz w:val="20"/>
                <w:szCs w:val="20"/>
              </w:rPr>
            </w:pPr>
            <w:ins w:id="714" w:author="Ian Brennan" w:date="2023-04-12T15:36: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FA5061" w14:textId="77777777" w:rsidR="002F45DA" w:rsidRPr="002F45DA" w:rsidRDefault="002F45DA" w:rsidP="002F45DA">
            <w:pPr>
              <w:jc w:val="center"/>
              <w:rPr>
                <w:ins w:id="715" w:author="Ian Brennan" w:date="2023-04-12T15:36:00Z"/>
                <w:rFonts w:ascii="CMU Serif Roman" w:hAnsi="CMU Serif Roman" w:cs="CMU Serif Roman"/>
                <w:color w:val="000000"/>
                <w:sz w:val="20"/>
                <w:szCs w:val="20"/>
              </w:rPr>
            </w:pPr>
            <w:ins w:id="716" w:author="Ian Brennan" w:date="2023-04-12T15:36:00Z">
              <w:r w:rsidRPr="002F45DA">
                <w:rPr>
                  <w:rFonts w:ascii="CMU Serif Roman" w:hAnsi="CMU Serif Roman" w:cs="CMU Serif Roman"/>
                  <w:color w:val="000000"/>
                  <w:sz w:val="20"/>
                  <w:szCs w:val="20"/>
                </w:rPr>
                <w:t>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EA96B4" w14:textId="77777777" w:rsidR="002F45DA" w:rsidRPr="002F45DA" w:rsidRDefault="002F45DA" w:rsidP="002F45DA">
            <w:pPr>
              <w:jc w:val="center"/>
              <w:rPr>
                <w:ins w:id="717" w:author="Ian Brennan" w:date="2023-04-12T15:36:00Z"/>
                <w:rFonts w:ascii="CMU Serif Roman" w:hAnsi="CMU Serif Roman" w:cs="CMU Serif Roman"/>
                <w:color w:val="000000"/>
                <w:sz w:val="20"/>
                <w:szCs w:val="20"/>
              </w:rPr>
            </w:pPr>
            <w:ins w:id="718" w:author="Ian Brennan" w:date="2023-04-12T15:36:00Z">
              <w:r w:rsidRPr="002F45DA">
                <w:rPr>
                  <w:rFonts w:ascii="CMU Serif Roman" w:hAnsi="CMU Serif Roman" w:cs="CMU Serif Roman"/>
                  <w:color w:val="000000"/>
                  <w:sz w:val="20"/>
                  <w:szCs w:val="20"/>
                </w:rPr>
                <w:t>-94.66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A43C8E" w14:textId="77777777" w:rsidR="002F45DA" w:rsidRPr="002F45DA" w:rsidRDefault="002F45DA" w:rsidP="002F45DA">
            <w:pPr>
              <w:jc w:val="center"/>
              <w:rPr>
                <w:ins w:id="719" w:author="Ian Brennan" w:date="2023-04-12T15:36:00Z"/>
                <w:rFonts w:ascii="CMU Serif Roman" w:hAnsi="CMU Serif Roman" w:cs="CMU Serif Roman"/>
                <w:color w:val="000000"/>
                <w:sz w:val="20"/>
                <w:szCs w:val="20"/>
              </w:rPr>
            </w:pPr>
            <w:ins w:id="720" w:author="Ian Brennan" w:date="2023-04-12T15:36:00Z">
              <w:r w:rsidRPr="002F45DA">
                <w:rPr>
                  <w:rFonts w:ascii="CMU Serif Roman" w:hAnsi="CMU Serif Roman" w:cs="CMU Serif Roman"/>
                  <w:color w:val="000000"/>
                  <w:sz w:val="20"/>
                  <w:szCs w:val="20"/>
                </w:rPr>
                <w:t>197.32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B3B9CC" w14:textId="77777777" w:rsidR="002F45DA" w:rsidRPr="002F45DA" w:rsidRDefault="002F45DA" w:rsidP="002F45DA">
            <w:pPr>
              <w:jc w:val="center"/>
              <w:rPr>
                <w:ins w:id="721" w:author="Ian Brennan" w:date="2023-04-12T15:36:00Z"/>
                <w:rFonts w:ascii="CMU Serif Roman" w:hAnsi="CMU Serif Roman" w:cs="CMU Serif Roman"/>
                <w:color w:val="000000"/>
                <w:sz w:val="20"/>
                <w:szCs w:val="20"/>
              </w:rPr>
            </w:pPr>
            <w:ins w:id="722" w:author="Ian Brennan" w:date="2023-04-12T15:36:00Z">
              <w:r w:rsidRPr="002F45DA">
                <w:rPr>
                  <w:rFonts w:ascii="CMU Serif Roman" w:hAnsi="CMU Serif Roman" w:cs="CMU Serif Roman"/>
                  <w:color w:val="000000"/>
                  <w:sz w:val="20"/>
                  <w:szCs w:val="20"/>
                </w:rPr>
                <w:t>4.38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BB960" w14:textId="77777777" w:rsidR="002F45DA" w:rsidRPr="002F45DA" w:rsidRDefault="002F45DA" w:rsidP="002F45DA">
            <w:pPr>
              <w:jc w:val="center"/>
              <w:rPr>
                <w:ins w:id="723" w:author="Ian Brennan" w:date="2023-04-12T15:36:00Z"/>
                <w:rFonts w:ascii="CMU Serif Roman" w:hAnsi="CMU Serif Roman" w:cs="CMU Serif Roman"/>
                <w:color w:val="000000"/>
                <w:sz w:val="20"/>
                <w:szCs w:val="20"/>
              </w:rPr>
            </w:pPr>
            <w:ins w:id="724" w:author="Ian Brennan" w:date="2023-04-12T15:36:00Z">
              <w:r w:rsidRPr="002F45DA">
                <w:rPr>
                  <w:rFonts w:ascii="CMU Serif Roman" w:hAnsi="CMU Serif Roman" w:cs="CMU Serif Roman"/>
                  <w:color w:val="000000"/>
                  <w:sz w:val="20"/>
                  <w:szCs w:val="20"/>
                </w:rPr>
                <w:t>6.69</w:t>
              </w:r>
            </w:ins>
          </w:p>
        </w:tc>
      </w:tr>
      <w:tr w:rsidR="002F45DA" w:rsidRPr="002F45DA" w14:paraId="4C6B3669" w14:textId="77777777" w:rsidTr="002F45DA">
        <w:trPr>
          <w:trHeight w:val="320"/>
          <w:ins w:id="725"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A12B06" w14:textId="77777777" w:rsidR="002F45DA" w:rsidRPr="002F45DA" w:rsidRDefault="002F45DA">
            <w:pPr>
              <w:rPr>
                <w:ins w:id="726" w:author="Ian Brennan" w:date="2023-04-12T15:36:00Z"/>
                <w:rFonts w:ascii="CMU Serif Roman" w:hAnsi="CMU Serif Roman" w:cs="CMU Serif Roman"/>
                <w:color w:val="000000"/>
                <w:sz w:val="20"/>
                <w:szCs w:val="20"/>
              </w:rPr>
            </w:pPr>
            <w:ins w:id="727" w:author="Ian Brennan" w:date="2023-04-12T15:36:00Z">
              <w:r w:rsidRPr="002F45DA">
                <w:rPr>
                  <w:rFonts w:ascii="CMU Serif Roman" w:hAnsi="CMU Serif Roman" w:cs="CMU Serif Roman"/>
                  <w:color w:val="000000"/>
                  <w:sz w:val="20"/>
                  <w:szCs w:val="20"/>
                </w:rPr>
                <w:t>DEC+x+w</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FC5A87" w14:textId="77777777" w:rsidR="002F45DA" w:rsidRPr="002F45DA" w:rsidRDefault="002F45DA" w:rsidP="002F45DA">
            <w:pPr>
              <w:jc w:val="center"/>
              <w:rPr>
                <w:ins w:id="728" w:author="Ian Brennan" w:date="2023-04-12T15:36:00Z"/>
                <w:rFonts w:ascii="CMU Serif Roman" w:hAnsi="CMU Serif Roman" w:cs="CMU Serif Roman"/>
                <w:color w:val="000000"/>
                <w:sz w:val="20"/>
                <w:szCs w:val="20"/>
              </w:rPr>
            </w:pPr>
            <w:ins w:id="729" w:author="Ian Brennan" w:date="2023-04-12T15:36: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299C40" w14:textId="77777777" w:rsidR="002F45DA" w:rsidRPr="002F45DA" w:rsidRDefault="002F45DA" w:rsidP="002F45DA">
            <w:pPr>
              <w:jc w:val="center"/>
              <w:rPr>
                <w:ins w:id="730" w:author="Ian Brennan" w:date="2023-04-12T15:36:00Z"/>
                <w:rFonts w:ascii="CMU Serif Roman" w:hAnsi="CMU Serif Roman" w:cs="CMU Serif Roman"/>
                <w:color w:val="000000"/>
                <w:sz w:val="20"/>
                <w:szCs w:val="20"/>
              </w:rPr>
            </w:pPr>
            <w:ins w:id="731" w:author="Ian Brennan" w:date="2023-04-12T15:36:00Z">
              <w:r w:rsidRPr="002F45DA">
                <w:rPr>
                  <w:rFonts w:ascii="CMU Serif Roman" w:hAnsi="CMU Serif Roman" w:cs="CMU Serif Roman"/>
                  <w:color w:val="000000"/>
                  <w:sz w:val="20"/>
                  <w:szCs w:val="20"/>
                </w:rPr>
                <w:t>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5C075B" w14:textId="77777777" w:rsidR="002F45DA" w:rsidRPr="002F45DA" w:rsidRDefault="002F45DA" w:rsidP="002F45DA">
            <w:pPr>
              <w:jc w:val="center"/>
              <w:rPr>
                <w:ins w:id="732" w:author="Ian Brennan" w:date="2023-04-12T15:36:00Z"/>
                <w:rFonts w:ascii="CMU Serif Roman" w:hAnsi="CMU Serif Roman" w:cs="CMU Serif Roman"/>
                <w:color w:val="000000"/>
                <w:sz w:val="20"/>
                <w:szCs w:val="20"/>
              </w:rPr>
            </w:pPr>
            <w:ins w:id="733" w:author="Ian Brennan" w:date="2023-04-12T15:36:00Z">
              <w:r w:rsidRPr="002F45DA">
                <w:rPr>
                  <w:rFonts w:ascii="CMU Serif Roman" w:hAnsi="CMU Serif Roman" w:cs="CMU Serif Roman"/>
                  <w:color w:val="000000"/>
                  <w:sz w:val="20"/>
                  <w:szCs w:val="20"/>
                </w:rPr>
                <w:t>-102.71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933287" w14:textId="77777777" w:rsidR="002F45DA" w:rsidRPr="002F45DA" w:rsidRDefault="002F45DA" w:rsidP="002F45DA">
            <w:pPr>
              <w:jc w:val="center"/>
              <w:rPr>
                <w:ins w:id="734" w:author="Ian Brennan" w:date="2023-04-12T15:36:00Z"/>
                <w:rFonts w:ascii="CMU Serif Roman" w:hAnsi="CMU Serif Roman" w:cs="CMU Serif Roman"/>
                <w:color w:val="000000"/>
                <w:sz w:val="20"/>
                <w:szCs w:val="20"/>
              </w:rPr>
            </w:pPr>
            <w:ins w:id="735" w:author="Ian Brennan" w:date="2023-04-12T15:36:00Z">
              <w:r w:rsidRPr="002F45DA">
                <w:rPr>
                  <w:rFonts w:ascii="CMU Serif Roman" w:hAnsi="CMU Serif Roman" w:cs="CMU Serif Roman"/>
                  <w:color w:val="000000"/>
                  <w:sz w:val="20"/>
                  <w:szCs w:val="20"/>
                </w:rPr>
                <w:t>213.42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066AA3" w14:textId="77777777" w:rsidR="002F45DA" w:rsidRPr="002F45DA" w:rsidRDefault="002F45DA" w:rsidP="002F45DA">
            <w:pPr>
              <w:jc w:val="center"/>
              <w:rPr>
                <w:ins w:id="736" w:author="Ian Brennan" w:date="2023-04-12T15:36:00Z"/>
                <w:rFonts w:ascii="CMU Serif Roman" w:hAnsi="CMU Serif Roman" w:cs="CMU Serif Roman"/>
                <w:color w:val="000000"/>
                <w:sz w:val="20"/>
                <w:szCs w:val="20"/>
              </w:rPr>
            </w:pPr>
            <w:ins w:id="737" w:author="Ian Brennan" w:date="2023-04-12T15:36:00Z">
              <w:r w:rsidRPr="002F45DA">
                <w:rPr>
                  <w:rFonts w:ascii="CMU Serif Roman" w:hAnsi="CMU Serif Roman" w:cs="CMU Serif Roman"/>
                  <w:color w:val="000000"/>
                  <w:sz w:val="20"/>
                  <w:szCs w:val="20"/>
                </w:rPr>
                <w:t>20.48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35EA53" w14:textId="77777777" w:rsidR="002F45DA" w:rsidRPr="002F45DA" w:rsidRDefault="002F45DA" w:rsidP="002F45DA">
            <w:pPr>
              <w:jc w:val="center"/>
              <w:rPr>
                <w:ins w:id="738" w:author="Ian Brennan" w:date="2023-04-12T15:36:00Z"/>
                <w:rFonts w:ascii="CMU Serif Roman" w:hAnsi="CMU Serif Roman" w:cs="CMU Serif Roman"/>
                <w:color w:val="000000"/>
                <w:sz w:val="20"/>
                <w:szCs w:val="20"/>
              </w:rPr>
            </w:pPr>
            <w:ins w:id="739" w:author="Ian Brennan" w:date="2023-04-12T15:36:00Z">
              <w:r w:rsidRPr="002F45DA">
                <w:rPr>
                  <w:rFonts w:ascii="CMU Serif Roman" w:hAnsi="CMU Serif Roman" w:cs="CMU Serif Roman"/>
                  <w:color w:val="000000"/>
                  <w:sz w:val="20"/>
                  <w:szCs w:val="20"/>
                </w:rPr>
                <w:t>0</w:t>
              </w:r>
            </w:ins>
          </w:p>
        </w:tc>
      </w:tr>
      <w:tr w:rsidR="002F45DA" w:rsidRPr="002F45DA" w14:paraId="4DBBA998" w14:textId="77777777" w:rsidTr="002F45DA">
        <w:trPr>
          <w:trHeight w:val="320"/>
          <w:ins w:id="740"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34631" w14:textId="77777777" w:rsidR="002F45DA" w:rsidRPr="002F45DA" w:rsidRDefault="002F45DA">
            <w:pPr>
              <w:rPr>
                <w:ins w:id="741" w:author="Ian Brennan" w:date="2023-04-12T15:36:00Z"/>
                <w:rFonts w:ascii="CMU Serif Roman" w:hAnsi="CMU Serif Roman" w:cs="CMU Serif Roman"/>
                <w:color w:val="000000"/>
                <w:sz w:val="20"/>
                <w:szCs w:val="20"/>
              </w:rPr>
            </w:pPr>
            <w:ins w:id="742" w:author="Ian Brennan" w:date="2023-04-12T15:36:00Z">
              <w:r w:rsidRPr="002F45DA">
                <w:rPr>
                  <w:rFonts w:ascii="CMU Serif Roman" w:hAnsi="CMU Serif Roman" w:cs="CMU Serif Roman"/>
                  <w:color w:val="000000"/>
                  <w:sz w:val="20"/>
                  <w:szCs w:val="20"/>
                </w:rPr>
                <w:t>DEC+j</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789CCB" w14:textId="77777777" w:rsidR="002F45DA" w:rsidRPr="002F45DA" w:rsidRDefault="002F45DA" w:rsidP="002F45DA">
            <w:pPr>
              <w:jc w:val="center"/>
              <w:rPr>
                <w:ins w:id="743" w:author="Ian Brennan" w:date="2023-04-12T15:36:00Z"/>
                <w:rFonts w:ascii="CMU Serif Roman" w:hAnsi="CMU Serif Roman" w:cs="CMU Serif Roman"/>
                <w:color w:val="000000"/>
                <w:sz w:val="20"/>
                <w:szCs w:val="20"/>
              </w:rPr>
            </w:pPr>
            <w:ins w:id="744" w:author="Ian Brennan" w:date="2023-04-12T15:36: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23ED29" w14:textId="77777777" w:rsidR="002F45DA" w:rsidRPr="002F45DA" w:rsidRDefault="002F45DA" w:rsidP="002F45DA">
            <w:pPr>
              <w:jc w:val="center"/>
              <w:rPr>
                <w:ins w:id="745" w:author="Ian Brennan" w:date="2023-04-12T15:36:00Z"/>
                <w:rFonts w:ascii="CMU Serif Roman" w:hAnsi="CMU Serif Roman" w:cs="CMU Serif Roman"/>
                <w:color w:val="000000"/>
                <w:sz w:val="20"/>
                <w:szCs w:val="20"/>
              </w:rPr>
            </w:pPr>
            <w:ins w:id="746" w:author="Ian Brennan" w:date="2023-04-12T15:36:00Z">
              <w:r w:rsidRPr="002F45DA">
                <w:rPr>
                  <w:rFonts w:ascii="CMU Serif Roman" w:hAnsi="CMU Serif Roman" w:cs="CMU Serif Roman"/>
                  <w:color w:val="000000"/>
                  <w:sz w:val="20"/>
                  <w:szCs w:val="20"/>
                </w:rPr>
                <w:t>3</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94E40CC" w14:textId="77777777" w:rsidR="002F45DA" w:rsidRPr="002F45DA" w:rsidRDefault="002F45DA" w:rsidP="002F45DA">
            <w:pPr>
              <w:jc w:val="center"/>
              <w:rPr>
                <w:ins w:id="747" w:author="Ian Brennan" w:date="2023-04-12T15:36:00Z"/>
                <w:rFonts w:ascii="CMU Serif Roman" w:hAnsi="CMU Serif Roman" w:cs="CMU Serif Roman"/>
                <w:color w:val="000000"/>
                <w:sz w:val="20"/>
                <w:szCs w:val="20"/>
              </w:rPr>
            </w:pPr>
            <w:ins w:id="748" w:author="Ian Brennan" w:date="2023-04-12T15:36:00Z">
              <w:r w:rsidRPr="002F45DA">
                <w:rPr>
                  <w:rFonts w:ascii="CMU Serif Roman" w:hAnsi="CMU Serif Roman" w:cs="CMU Serif Roman"/>
                  <w:color w:val="000000"/>
                  <w:sz w:val="20"/>
                  <w:szCs w:val="20"/>
                </w:rPr>
                <w:t>-104.91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18922D" w14:textId="77777777" w:rsidR="002F45DA" w:rsidRPr="002F45DA" w:rsidRDefault="002F45DA" w:rsidP="002F45DA">
            <w:pPr>
              <w:jc w:val="center"/>
              <w:rPr>
                <w:ins w:id="749" w:author="Ian Brennan" w:date="2023-04-12T15:36:00Z"/>
                <w:rFonts w:ascii="CMU Serif Roman" w:hAnsi="CMU Serif Roman" w:cs="CMU Serif Roman"/>
                <w:color w:val="000000"/>
                <w:sz w:val="20"/>
                <w:szCs w:val="20"/>
              </w:rPr>
            </w:pPr>
            <w:ins w:id="750" w:author="Ian Brennan" w:date="2023-04-12T15:36:00Z">
              <w:r w:rsidRPr="002F45DA">
                <w:rPr>
                  <w:rFonts w:ascii="CMU Serif Roman" w:hAnsi="CMU Serif Roman" w:cs="CMU Serif Roman"/>
                  <w:color w:val="000000"/>
                  <w:sz w:val="20"/>
                  <w:szCs w:val="20"/>
                </w:rPr>
                <w:t>215.82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AC8770" w14:textId="77777777" w:rsidR="002F45DA" w:rsidRPr="002F45DA" w:rsidRDefault="002F45DA" w:rsidP="002F45DA">
            <w:pPr>
              <w:jc w:val="center"/>
              <w:rPr>
                <w:ins w:id="751" w:author="Ian Brennan" w:date="2023-04-12T15:36:00Z"/>
                <w:rFonts w:ascii="CMU Serif Roman" w:hAnsi="CMU Serif Roman" w:cs="CMU Serif Roman"/>
                <w:color w:val="000000"/>
                <w:sz w:val="20"/>
                <w:szCs w:val="20"/>
              </w:rPr>
            </w:pPr>
            <w:ins w:id="752" w:author="Ian Brennan" w:date="2023-04-12T15:36:00Z">
              <w:r w:rsidRPr="002F45DA">
                <w:rPr>
                  <w:rFonts w:ascii="CMU Serif Roman" w:hAnsi="CMU Serif Roman" w:cs="CMU Serif Roman"/>
                  <w:color w:val="000000"/>
                  <w:sz w:val="20"/>
                  <w:szCs w:val="20"/>
                </w:rPr>
                <w:t>22.88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D4AB47" w14:textId="77777777" w:rsidR="002F45DA" w:rsidRPr="002F45DA" w:rsidRDefault="002F45DA" w:rsidP="002F45DA">
            <w:pPr>
              <w:jc w:val="center"/>
              <w:rPr>
                <w:ins w:id="753" w:author="Ian Brennan" w:date="2023-04-12T15:36:00Z"/>
                <w:rFonts w:ascii="CMU Serif Roman" w:hAnsi="CMU Serif Roman" w:cs="CMU Serif Roman"/>
                <w:color w:val="000000"/>
                <w:sz w:val="20"/>
                <w:szCs w:val="20"/>
              </w:rPr>
            </w:pPr>
            <w:ins w:id="754" w:author="Ian Brennan" w:date="2023-04-12T15:36:00Z">
              <w:r w:rsidRPr="002F45DA">
                <w:rPr>
                  <w:rFonts w:ascii="CMU Serif Roman" w:hAnsi="CMU Serif Roman" w:cs="CMU Serif Roman"/>
                  <w:color w:val="000000"/>
                  <w:sz w:val="20"/>
                  <w:szCs w:val="20"/>
                </w:rPr>
                <w:t>0</w:t>
              </w:r>
            </w:ins>
          </w:p>
        </w:tc>
      </w:tr>
      <w:tr w:rsidR="002F45DA" w:rsidRPr="002F45DA" w14:paraId="2CEB18B4" w14:textId="77777777" w:rsidTr="002F45DA">
        <w:trPr>
          <w:trHeight w:val="320"/>
          <w:ins w:id="755"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660E27" w14:textId="77777777" w:rsidR="002F45DA" w:rsidRPr="002F45DA" w:rsidRDefault="002F45DA">
            <w:pPr>
              <w:rPr>
                <w:ins w:id="756" w:author="Ian Brennan" w:date="2023-04-12T15:36:00Z"/>
                <w:rFonts w:ascii="CMU Serif Roman" w:hAnsi="CMU Serif Roman" w:cs="CMU Serif Roman"/>
                <w:color w:val="000000"/>
                <w:sz w:val="20"/>
                <w:szCs w:val="20"/>
              </w:rPr>
            </w:pPr>
            <w:ins w:id="757" w:author="Ian Brennan" w:date="2023-04-12T15:36:00Z">
              <w:r w:rsidRPr="002F45DA">
                <w:rPr>
                  <w:rFonts w:ascii="CMU Serif Roman" w:hAnsi="CMU Serif Roman" w:cs="CMU Serif Roman"/>
                  <w:color w:val="000000"/>
                  <w:sz w:val="20"/>
                  <w:szCs w:val="20"/>
                </w:rPr>
                <w:t>DEC+x+w</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39B127" w14:textId="77777777" w:rsidR="002F45DA" w:rsidRPr="002F45DA" w:rsidRDefault="002F45DA" w:rsidP="002F45DA">
            <w:pPr>
              <w:jc w:val="center"/>
              <w:rPr>
                <w:ins w:id="758" w:author="Ian Brennan" w:date="2023-04-12T15:36:00Z"/>
                <w:rFonts w:ascii="CMU Serif Roman" w:hAnsi="CMU Serif Roman" w:cs="CMU Serif Roman"/>
                <w:color w:val="000000"/>
                <w:sz w:val="20"/>
                <w:szCs w:val="20"/>
              </w:rPr>
            </w:pPr>
            <w:ins w:id="759" w:author="Ian Brennan" w:date="2023-04-12T15:36:00Z">
              <w:r w:rsidRPr="002F45DA">
                <w:rPr>
                  <w:rFonts w:ascii="CMU Serif Roman" w:hAnsi="CMU Serif Roman" w:cs="CMU Serif Roman"/>
                  <w:color w:val="000000"/>
                  <w:sz w:val="20"/>
                  <w:szCs w:val="20"/>
                </w:rPr>
                <w:t>H1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4E0DD7" w14:textId="77777777" w:rsidR="002F45DA" w:rsidRPr="002F45DA" w:rsidRDefault="002F45DA" w:rsidP="002F45DA">
            <w:pPr>
              <w:jc w:val="center"/>
              <w:rPr>
                <w:ins w:id="760" w:author="Ian Brennan" w:date="2023-04-12T15:36:00Z"/>
                <w:rFonts w:ascii="CMU Serif Roman" w:hAnsi="CMU Serif Roman" w:cs="CMU Serif Roman"/>
                <w:color w:val="000000"/>
                <w:sz w:val="20"/>
                <w:szCs w:val="20"/>
              </w:rPr>
            </w:pPr>
            <w:ins w:id="761" w:author="Ian Brennan" w:date="2023-04-12T15:36:00Z">
              <w:r w:rsidRPr="002F45DA">
                <w:rPr>
                  <w:rFonts w:ascii="CMU Serif Roman" w:hAnsi="CMU Serif Roman" w:cs="CMU Serif Roman"/>
                  <w:color w:val="000000"/>
                  <w:sz w:val="20"/>
                  <w:szCs w:val="20"/>
                </w:rPr>
                <w:t>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75E7DE" w14:textId="77777777" w:rsidR="002F45DA" w:rsidRPr="002F45DA" w:rsidRDefault="002F45DA" w:rsidP="002F45DA">
            <w:pPr>
              <w:jc w:val="center"/>
              <w:rPr>
                <w:ins w:id="762" w:author="Ian Brennan" w:date="2023-04-12T15:36:00Z"/>
                <w:rFonts w:ascii="CMU Serif Roman" w:hAnsi="CMU Serif Roman" w:cs="CMU Serif Roman"/>
                <w:color w:val="000000"/>
                <w:sz w:val="20"/>
                <w:szCs w:val="20"/>
              </w:rPr>
            </w:pPr>
            <w:ins w:id="763" w:author="Ian Brennan" w:date="2023-04-12T15:36:00Z">
              <w:r w:rsidRPr="002F45DA">
                <w:rPr>
                  <w:rFonts w:ascii="CMU Serif Roman" w:hAnsi="CMU Serif Roman" w:cs="CMU Serif Roman"/>
                  <w:color w:val="000000"/>
                  <w:sz w:val="20"/>
                  <w:szCs w:val="20"/>
                </w:rPr>
                <w:t>-105</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4D05AB" w14:textId="77777777" w:rsidR="002F45DA" w:rsidRPr="002F45DA" w:rsidRDefault="002F45DA" w:rsidP="002F45DA">
            <w:pPr>
              <w:jc w:val="center"/>
              <w:rPr>
                <w:ins w:id="764" w:author="Ian Brennan" w:date="2023-04-12T15:36:00Z"/>
                <w:rFonts w:ascii="CMU Serif Roman" w:hAnsi="CMU Serif Roman" w:cs="CMU Serif Roman"/>
                <w:color w:val="000000"/>
                <w:sz w:val="20"/>
                <w:szCs w:val="20"/>
              </w:rPr>
            </w:pPr>
            <w:ins w:id="765" w:author="Ian Brennan" w:date="2023-04-12T15:36:00Z">
              <w:r w:rsidRPr="002F45DA">
                <w:rPr>
                  <w:rFonts w:ascii="CMU Serif Roman" w:hAnsi="CMU Serif Roman" w:cs="CMU Serif Roman"/>
                  <w:color w:val="000000"/>
                  <w:sz w:val="20"/>
                  <w:szCs w:val="20"/>
                </w:rPr>
                <w:t>218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DF38AD" w14:textId="77777777" w:rsidR="002F45DA" w:rsidRPr="002F45DA" w:rsidRDefault="002F45DA" w:rsidP="002F45DA">
            <w:pPr>
              <w:jc w:val="center"/>
              <w:rPr>
                <w:ins w:id="766" w:author="Ian Brennan" w:date="2023-04-12T15:36:00Z"/>
                <w:rFonts w:ascii="CMU Serif Roman" w:hAnsi="CMU Serif Roman" w:cs="CMU Serif Roman"/>
                <w:color w:val="000000"/>
                <w:sz w:val="20"/>
                <w:szCs w:val="20"/>
              </w:rPr>
            </w:pPr>
            <w:ins w:id="767" w:author="Ian Brennan" w:date="2023-04-12T15:36:00Z">
              <w:r w:rsidRPr="002F45DA">
                <w:rPr>
                  <w:rFonts w:ascii="CMU Serif Roman" w:hAnsi="CMU Serif Roman" w:cs="CMU Serif Roman"/>
                  <w:color w:val="000000"/>
                  <w:sz w:val="20"/>
                  <w:szCs w:val="20"/>
                </w:rPr>
                <w:t>25.06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8E3099" w14:textId="77777777" w:rsidR="002F45DA" w:rsidRPr="002F45DA" w:rsidRDefault="002F45DA" w:rsidP="002F45DA">
            <w:pPr>
              <w:jc w:val="center"/>
              <w:rPr>
                <w:ins w:id="768" w:author="Ian Brennan" w:date="2023-04-12T15:36:00Z"/>
                <w:rFonts w:ascii="CMU Serif Roman" w:hAnsi="CMU Serif Roman" w:cs="CMU Serif Roman"/>
                <w:color w:val="000000"/>
                <w:sz w:val="20"/>
                <w:szCs w:val="20"/>
              </w:rPr>
            </w:pPr>
            <w:ins w:id="769" w:author="Ian Brennan" w:date="2023-04-12T15:36:00Z">
              <w:r w:rsidRPr="002F45DA">
                <w:rPr>
                  <w:rFonts w:ascii="CMU Serif Roman" w:hAnsi="CMU Serif Roman" w:cs="CMU Serif Roman"/>
                  <w:color w:val="000000"/>
                  <w:sz w:val="20"/>
                  <w:szCs w:val="20"/>
                </w:rPr>
                <w:t>0</w:t>
              </w:r>
            </w:ins>
          </w:p>
        </w:tc>
      </w:tr>
      <w:tr w:rsidR="002F45DA" w:rsidRPr="002F45DA" w14:paraId="7BCC0670" w14:textId="77777777" w:rsidTr="002F45DA">
        <w:trPr>
          <w:trHeight w:val="320"/>
          <w:ins w:id="770"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1F70EE" w14:textId="77777777" w:rsidR="002F45DA" w:rsidRPr="002F45DA" w:rsidRDefault="002F45DA">
            <w:pPr>
              <w:rPr>
                <w:ins w:id="771" w:author="Ian Brennan" w:date="2023-04-12T15:36:00Z"/>
                <w:rFonts w:ascii="CMU Serif Roman" w:hAnsi="CMU Serif Roman" w:cs="CMU Serif Roman"/>
                <w:color w:val="000000"/>
                <w:sz w:val="20"/>
                <w:szCs w:val="20"/>
              </w:rPr>
            </w:pPr>
            <w:ins w:id="772" w:author="Ian Brennan" w:date="2023-04-12T15:36:00Z">
              <w:r w:rsidRPr="002F45DA">
                <w:rPr>
                  <w:rFonts w:ascii="CMU Serif Roman" w:hAnsi="CMU Serif Roman" w:cs="CMU Serif Roman"/>
                  <w:color w:val="000000"/>
                  <w:sz w:val="20"/>
                  <w:szCs w:val="20"/>
                </w:rPr>
                <w:t>DEC+x</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3C3580" w14:textId="77777777" w:rsidR="002F45DA" w:rsidRPr="002F45DA" w:rsidRDefault="002F45DA" w:rsidP="002F45DA">
            <w:pPr>
              <w:jc w:val="center"/>
              <w:rPr>
                <w:ins w:id="773" w:author="Ian Brennan" w:date="2023-04-12T15:36:00Z"/>
                <w:rFonts w:ascii="CMU Serif Roman" w:hAnsi="CMU Serif Roman" w:cs="CMU Serif Roman"/>
                <w:color w:val="000000"/>
                <w:sz w:val="20"/>
                <w:szCs w:val="20"/>
              </w:rPr>
            </w:pPr>
            <w:ins w:id="774" w:author="Ian Brennan" w:date="2023-04-12T15:36: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DD3D93" w14:textId="77777777" w:rsidR="002F45DA" w:rsidRPr="002F45DA" w:rsidRDefault="002F45DA" w:rsidP="002F45DA">
            <w:pPr>
              <w:jc w:val="center"/>
              <w:rPr>
                <w:ins w:id="775" w:author="Ian Brennan" w:date="2023-04-12T15:36:00Z"/>
                <w:rFonts w:ascii="CMU Serif Roman" w:hAnsi="CMU Serif Roman" w:cs="CMU Serif Roman"/>
                <w:color w:val="000000"/>
                <w:sz w:val="20"/>
                <w:szCs w:val="20"/>
              </w:rPr>
            </w:pPr>
            <w:ins w:id="776" w:author="Ian Brennan" w:date="2023-04-12T15:36:00Z">
              <w:r w:rsidRPr="002F45DA">
                <w:rPr>
                  <w:rFonts w:ascii="CMU Serif Roman" w:hAnsi="CMU Serif Roman" w:cs="CMU Serif Roman"/>
                  <w:color w:val="000000"/>
                  <w:sz w:val="20"/>
                  <w:szCs w:val="20"/>
                </w:rPr>
                <w:t>3</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01496" w14:textId="77777777" w:rsidR="002F45DA" w:rsidRPr="002F45DA" w:rsidRDefault="002F45DA" w:rsidP="002F45DA">
            <w:pPr>
              <w:jc w:val="center"/>
              <w:rPr>
                <w:ins w:id="777" w:author="Ian Brennan" w:date="2023-04-12T15:36:00Z"/>
                <w:rFonts w:ascii="CMU Serif Roman" w:hAnsi="CMU Serif Roman" w:cs="CMU Serif Roman"/>
                <w:color w:val="000000"/>
                <w:sz w:val="20"/>
                <w:szCs w:val="20"/>
              </w:rPr>
            </w:pPr>
            <w:ins w:id="778" w:author="Ian Brennan" w:date="2023-04-12T15:36:00Z">
              <w:r w:rsidRPr="002F45DA">
                <w:rPr>
                  <w:rFonts w:ascii="CMU Serif Roman" w:hAnsi="CMU Serif Roman" w:cs="CMU Serif Roman"/>
                  <w:color w:val="000000"/>
                  <w:sz w:val="20"/>
                  <w:szCs w:val="20"/>
                </w:rPr>
                <w:t>-106.47</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3726C6C" w14:textId="77777777" w:rsidR="002F45DA" w:rsidRPr="002F45DA" w:rsidRDefault="002F45DA" w:rsidP="002F45DA">
            <w:pPr>
              <w:jc w:val="center"/>
              <w:rPr>
                <w:ins w:id="779" w:author="Ian Brennan" w:date="2023-04-12T15:36:00Z"/>
                <w:rFonts w:ascii="CMU Serif Roman" w:hAnsi="CMU Serif Roman" w:cs="CMU Serif Roman"/>
                <w:color w:val="000000"/>
                <w:sz w:val="20"/>
                <w:szCs w:val="20"/>
              </w:rPr>
            </w:pPr>
            <w:ins w:id="780" w:author="Ian Brennan" w:date="2023-04-12T15:36:00Z">
              <w:r w:rsidRPr="002F45DA">
                <w:rPr>
                  <w:rFonts w:ascii="CMU Serif Roman" w:hAnsi="CMU Serif Roman" w:cs="CMU Serif Roman"/>
                  <w:color w:val="000000"/>
                  <w:sz w:val="20"/>
                  <w:szCs w:val="20"/>
                </w:rPr>
                <w:t>218.94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B65255" w14:textId="77777777" w:rsidR="002F45DA" w:rsidRPr="002F45DA" w:rsidRDefault="002F45DA" w:rsidP="002F45DA">
            <w:pPr>
              <w:jc w:val="center"/>
              <w:rPr>
                <w:ins w:id="781" w:author="Ian Brennan" w:date="2023-04-12T15:36:00Z"/>
                <w:rFonts w:ascii="CMU Serif Roman" w:hAnsi="CMU Serif Roman" w:cs="CMU Serif Roman"/>
                <w:color w:val="000000"/>
                <w:sz w:val="20"/>
                <w:szCs w:val="20"/>
              </w:rPr>
            </w:pPr>
            <w:ins w:id="782" w:author="Ian Brennan" w:date="2023-04-12T15:36:00Z">
              <w:r w:rsidRPr="002F45DA">
                <w:rPr>
                  <w:rFonts w:ascii="CMU Serif Roman" w:hAnsi="CMU Serif Roman" w:cs="CMU Serif Roman"/>
                  <w:color w:val="000000"/>
                  <w:sz w:val="20"/>
                  <w:szCs w:val="20"/>
                </w:rPr>
                <w:t>26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8184AF" w14:textId="77777777" w:rsidR="002F45DA" w:rsidRPr="002F45DA" w:rsidRDefault="002F45DA" w:rsidP="002F45DA">
            <w:pPr>
              <w:jc w:val="center"/>
              <w:rPr>
                <w:ins w:id="783" w:author="Ian Brennan" w:date="2023-04-12T15:36:00Z"/>
                <w:rFonts w:ascii="CMU Serif Roman" w:hAnsi="CMU Serif Roman" w:cs="CMU Serif Roman"/>
                <w:color w:val="000000"/>
                <w:sz w:val="20"/>
                <w:szCs w:val="20"/>
              </w:rPr>
            </w:pPr>
            <w:ins w:id="784" w:author="Ian Brennan" w:date="2023-04-12T15:36:00Z">
              <w:r w:rsidRPr="002F45DA">
                <w:rPr>
                  <w:rFonts w:ascii="CMU Serif Roman" w:hAnsi="CMU Serif Roman" w:cs="CMU Serif Roman"/>
                  <w:color w:val="000000"/>
                  <w:sz w:val="20"/>
                  <w:szCs w:val="20"/>
                </w:rPr>
                <w:t>0</w:t>
              </w:r>
            </w:ins>
          </w:p>
        </w:tc>
      </w:tr>
      <w:tr w:rsidR="002F45DA" w:rsidRPr="002F45DA" w14:paraId="7460C6A6" w14:textId="77777777" w:rsidTr="002F45DA">
        <w:trPr>
          <w:trHeight w:val="320"/>
          <w:ins w:id="785"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FE0DC" w14:textId="77777777" w:rsidR="002F45DA" w:rsidRPr="002F45DA" w:rsidRDefault="002F45DA">
            <w:pPr>
              <w:rPr>
                <w:ins w:id="786" w:author="Ian Brennan" w:date="2023-04-12T15:36:00Z"/>
                <w:rFonts w:ascii="CMU Serif Roman" w:hAnsi="CMU Serif Roman" w:cs="CMU Serif Roman"/>
                <w:color w:val="000000"/>
                <w:sz w:val="20"/>
                <w:szCs w:val="20"/>
              </w:rPr>
            </w:pPr>
            <w:ins w:id="787" w:author="Ian Brennan" w:date="2023-04-12T15:36:00Z">
              <w:r w:rsidRPr="002F45DA">
                <w:rPr>
                  <w:rFonts w:ascii="CMU Serif Roman" w:hAnsi="CMU Serif Roman" w:cs="CMU Serif Roman"/>
                  <w:color w:val="000000"/>
                  <w:sz w:val="20"/>
                  <w:szCs w:val="20"/>
                </w:rPr>
                <w:t>DEC+x</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024099" w14:textId="77777777" w:rsidR="002F45DA" w:rsidRPr="002F45DA" w:rsidRDefault="002F45DA" w:rsidP="002F45DA">
            <w:pPr>
              <w:jc w:val="center"/>
              <w:rPr>
                <w:ins w:id="788" w:author="Ian Brennan" w:date="2023-04-12T15:36:00Z"/>
                <w:rFonts w:ascii="CMU Serif Roman" w:hAnsi="CMU Serif Roman" w:cs="CMU Serif Roman"/>
                <w:color w:val="000000"/>
                <w:sz w:val="20"/>
                <w:szCs w:val="20"/>
              </w:rPr>
            </w:pPr>
            <w:ins w:id="789" w:author="Ian Brennan" w:date="2023-04-12T15:36:00Z">
              <w:r w:rsidRPr="002F45DA">
                <w:rPr>
                  <w:rFonts w:ascii="CMU Serif Roman" w:hAnsi="CMU Serif Roman" w:cs="CMU Serif Roman"/>
                  <w:color w:val="000000"/>
                  <w:sz w:val="20"/>
                  <w:szCs w:val="20"/>
                </w:rPr>
                <w:t>H1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74FDE9" w14:textId="77777777" w:rsidR="002F45DA" w:rsidRPr="002F45DA" w:rsidRDefault="002F45DA" w:rsidP="002F45DA">
            <w:pPr>
              <w:jc w:val="center"/>
              <w:rPr>
                <w:ins w:id="790" w:author="Ian Brennan" w:date="2023-04-12T15:36:00Z"/>
                <w:rFonts w:ascii="CMU Serif Roman" w:hAnsi="CMU Serif Roman" w:cs="CMU Serif Roman"/>
                <w:color w:val="000000"/>
                <w:sz w:val="20"/>
                <w:szCs w:val="20"/>
              </w:rPr>
            </w:pPr>
            <w:ins w:id="791" w:author="Ian Brennan" w:date="2023-04-12T15:36:00Z">
              <w:r w:rsidRPr="002F45DA">
                <w:rPr>
                  <w:rFonts w:ascii="CMU Serif Roman" w:hAnsi="CMU Serif Roman" w:cs="CMU Serif Roman"/>
                  <w:color w:val="000000"/>
                  <w:sz w:val="20"/>
                  <w:szCs w:val="20"/>
                </w:rPr>
                <w:t>3</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D7C54" w14:textId="77777777" w:rsidR="002F45DA" w:rsidRPr="002F45DA" w:rsidRDefault="002F45DA" w:rsidP="002F45DA">
            <w:pPr>
              <w:jc w:val="center"/>
              <w:rPr>
                <w:ins w:id="792" w:author="Ian Brennan" w:date="2023-04-12T15:36:00Z"/>
                <w:rFonts w:ascii="CMU Serif Roman" w:hAnsi="CMU Serif Roman" w:cs="CMU Serif Roman"/>
                <w:color w:val="000000"/>
                <w:sz w:val="20"/>
                <w:szCs w:val="20"/>
              </w:rPr>
            </w:pPr>
            <w:ins w:id="793" w:author="Ian Brennan" w:date="2023-04-12T15:36:00Z">
              <w:r w:rsidRPr="002F45DA">
                <w:rPr>
                  <w:rFonts w:ascii="CMU Serif Roman" w:hAnsi="CMU Serif Roman" w:cs="CMU Serif Roman"/>
                  <w:color w:val="000000"/>
                  <w:sz w:val="20"/>
                  <w:szCs w:val="20"/>
                </w:rPr>
                <w:t>-107.85</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D7948F" w14:textId="77777777" w:rsidR="002F45DA" w:rsidRPr="002F45DA" w:rsidRDefault="002F45DA" w:rsidP="002F45DA">
            <w:pPr>
              <w:jc w:val="center"/>
              <w:rPr>
                <w:ins w:id="794" w:author="Ian Brennan" w:date="2023-04-12T15:36:00Z"/>
                <w:rFonts w:ascii="CMU Serif Roman" w:hAnsi="CMU Serif Roman" w:cs="CMU Serif Roman"/>
                <w:color w:val="000000"/>
                <w:sz w:val="20"/>
                <w:szCs w:val="20"/>
              </w:rPr>
            </w:pPr>
            <w:ins w:id="795" w:author="Ian Brennan" w:date="2023-04-12T15:36:00Z">
              <w:r w:rsidRPr="002F45DA">
                <w:rPr>
                  <w:rFonts w:ascii="CMU Serif Roman" w:hAnsi="CMU Serif Roman" w:cs="CMU Serif Roman"/>
                  <w:color w:val="000000"/>
                  <w:sz w:val="20"/>
                  <w:szCs w:val="20"/>
                </w:rPr>
                <w:t>221.7</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6AF71C" w14:textId="77777777" w:rsidR="002F45DA" w:rsidRPr="002F45DA" w:rsidRDefault="002F45DA" w:rsidP="002F45DA">
            <w:pPr>
              <w:jc w:val="center"/>
              <w:rPr>
                <w:ins w:id="796" w:author="Ian Brennan" w:date="2023-04-12T15:36:00Z"/>
                <w:rFonts w:ascii="CMU Serif Roman" w:hAnsi="CMU Serif Roman" w:cs="CMU Serif Roman"/>
                <w:color w:val="000000"/>
                <w:sz w:val="20"/>
                <w:szCs w:val="20"/>
              </w:rPr>
            </w:pPr>
            <w:ins w:id="797" w:author="Ian Brennan" w:date="2023-04-12T15:36:00Z">
              <w:r w:rsidRPr="002F45DA">
                <w:rPr>
                  <w:rFonts w:ascii="CMU Serif Roman" w:hAnsi="CMU Serif Roman" w:cs="CMU Serif Roman"/>
                  <w:color w:val="000000"/>
                  <w:sz w:val="20"/>
                  <w:szCs w:val="20"/>
                </w:rPr>
                <w:t>28.76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96B9C0" w14:textId="77777777" w:rsidR="002F45DA" w:rsidRPr="002F45DA" w:rsidRDefault="002F45DA" w:rsidP="002F45DA">
            <w:pPr>
              <w:jc w:val="center"/>
              <w:rPr>
                <w:ins w:id="798" w:author="Ian Brennan" w:date="2023-04-12T15:36:00Z"/>
                <w:rFonts w:ascii="CMU Serif Roman" w:hAnsi="CMU Serif Roman" w:cs="CMU Serif Roman"/>
                <w:color w:val="000000"/>
                <w:sz w:val="20"/>
                <w:szCs w:val="20"/>
              </w:rPr>
            </w:pPr>
            <w:ins w:id="799" w:author="Ian Brennan" w:date="2023-04-12T15:36:00Z">
              <w:r w:rsidRPr="002F45DA">
                <w:rPr>
                  <w:rFonts w:ascii="CMU Serif Roman" w:hAnsi="CMU Serif Roman" w:cs="CMU Serif Roman"/>
                  <w:color w:val="000000"/>
                  <w:sz w:val="20"/>
                  <w:szCs w:val="20"/>
                </w:rPr>
                <w:t>0</w:t>
              </w:r>
            </w:ins>
          </w:p>
        </w:tc>
      </w:tr>
      <w:tr w:rsidR="002F45DA" w:rsidRPr="002F45DA" w14:paraId="5052C8DD" w14:textId="77777777" w:rsidTr="002F45DA">
        <w:trPr>
          <w:trHeight w:val="320"/>
          <w:ins w:id="800"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B1CE95" w14:textId="77777777" w:rsidR="002F45DA" w:rsidRPr="002F45DA" w:rsidRDefault="002F45DA">
            <w:pPr>
              <w:rPr>
                <w:ins w:id="801" w:author="Ian Brennan" w:date="2023-04-12T15:36:00Z"/>
                <w:rFonts w:ascii="CMU Serif Roman" w:hAnsi="CMU Serif Roman" w:cs="CMU Serif Roman"/>
                <w:color w:val="000000"/>
                <w:sz w:val="20"/>
                <w:szCs w:val="20"/>
              </w:rPr>
            </w:pPr>
            <w:ins w:id="802" w:author="Ian Brennan" w:date="2023-04-12T15:36:00Z">
              <w:r w:rsidRPr="002F45DA">
                <w:rPr>
                  <w:rFonts w:ascii="CMU Serif Roman" w:hAnsi="CMU Serif Roman" w:cs="CMU Serif Roman"/>
                  <w:color w:val="000000"/>
                  <w:sz w:val="20"/>
                  <w:szCs w:val="20"/>
                </w:rPr>
                <w:t>DEC+j</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4F02C5" w14:textId="77777777" w:rsidR="002F45DA" w:rsidRPr="002F45DA" w:rsidRDefault="002F45DA" w:rsidP="002F45DA">
            <w:pPr>
              <w:jc w:val="center"/>
              <w:rPr>
                <w:ins w:id="803" w:author="Ian Brennan" w:date="2023-04-12T15:36:00Z"/>
                <w:rFonts w:ascii="CMU Serif Roman" w:hAnsi="CMU Serif Roman" w:cs="CMU Serif Roman"/>
                <w:color w:val="000000"/>
                <w:sz w:val="20"/>
                <w:szCs w:val="20"/>
              </w:rPr>
            </w:pPr>
            <w:ins w:id="804" w:author="Ian Brennan" w:date="2023-04-12T15:36:00Z">
              <w:r w:rsidRPr="002F45DA">
                <w:rPr>
                  <w:rFonts w:ascii="CMU Serif Roman" w:hAnsi="CMU Serif Roman" w:cs="CMU Serif Roman"/>
                  <w:color w:val="000000"/>
                  <w:sz w:val="20"/>
                  <w:szCs w:val="20"/>
                </w:rPr>
                <w:t>H1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2A14D6" w14:textId="77777777" w:rsidR="002F45DA" w:rsidRPr="002F45DA" w:rsidRDefault="002F45DA" w:rsidP="002F45DA">
            <w:pPr>
              <w:jc w:val="center"/>
              <w:rPr>
                <w:ins w:id="805" w:author="Ian Brennan" w:date="2023-04-12T15:36:00Z"/>
                <w:rFonts w:ascii="CMU Serif Roman" w:hAnsi="CMU Serif Roman" w:cs="CMU Serif Roman"/>
                <w:color w:val="000000"/>
                <w:sz w:val="20"/>
                <w:szCs w:val="20"/>
              </w:rPr>
            </w:pPr>
            <w:ins w:id="806" w:author="Ian Brennan" w:date="2023-04-12T15:36:00Z">
              <w:r w:rsidRPr="002F45DA">
                <w:rPr>
                  <w:rFonts w:ascii="CMU Serif Roman" w:hAnsi="CMU Serif Roman" w:cs="CMU Serif Roman"/>
                  <w:color w:val="000000"/>
                  <w:sz w:val="20"/>
                  <w:szCs w:val="20"/>
                </w:rPr>
                <w:t>3</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6E2457" w14:textId="77777777" w:rsidR="002F45DA" w:rsidRPr="002F45DA" w:rsidRDefault="002F45DA" w:rsidP="002F45DA">
            <w:pPr>
              <w:jc w:val="center"/>
              <w:rPr>
                <w:ins w:id="807" w:author="Ian Brennan" w:date="2023-04-12T15:36:00Z"/>
                <w:rFonts w:ascii="CMU Serif Roman" w:hAnsi="CMU Serif Roman" w:cs="CMU Serif Roman"/>
                <w:color w:val="000000"/>
                <w:sz w:val="20"/>
                <w:szCs w:val="20"/>
              </w:rPr>
            </w:pPr>
            <w:ins w:id="808" w:author="Ian Brennan" w:date="2023-04-12T15:36:00Z">
              <w:r w:rsidRPr="002F45DA">
                <w:rPr>
                  <w:rFonts w:ascii="CMU Serif Roman" w:hAnsi="CMU Serif Roman" w:cs="CMU Serif Roman"/>
                  <w:color w:val="000000"/>
                  <w:sz w:val="20"/>
                  <w:szCs w:val="20"/>
                </w:rPr>
                <w:t>-109.33</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750C32" w14:textId="77777777" w:rsidR="002F45DA" w:rsidRPr="002F45DA" w:rsidRDefault="002F45DA" w:rsidP="002F45DA">
            <w:pPr>
              <w:jc w:val="center"/>
              <w:rPr>
                <w:ins w:id="809" w:author="Ian Brennan" w:date="2023-04-12T15:36:00Z"/>
                <w:rFonts w:ascii="CMU Serif Roman" w:hAnsi="CMU Serif Roman" w:cs="CMU Serif Roman"/>
                <w:color w:val="000000"/>
                <w:sz w:val="20"/>
                <w:szCs w:val="20"/>
              </w:rPr>
            </w:pPr>
            <w:ins w:id="810" w:author="Ian Brennan" w:date="2023-04-12T15:36:00Z">
              <w:r w:rsidRPr="002F45DA">
                <w:rPr>
                  <w:rFonts w:ascii="CMU Serif Roman" w:hAnsi="CMU Serif Roman" w:cs="CMU Serif Roman"/>
                  <w:color w:val="000000"/>
                  <w:sz w:val="20"/>
                  <w:szCs w:val="20"/>
                </w:rPr>
                <w:t>224.66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61DE44" w14:textId="77777777" w:rsidR="002F45DA" w:rsidRPr="002F45DA" w:rsidRDefault="002F45DA" w:rsidP="002F45DA">
            <w:pPr>
              <w:jc w:val="center"/>
              <w:rPr>
                <w:ins w:id="811" w:author="Ian Brennan" w:date="2023-04-12T15:36:00Z"/>
                <w:rFonts w:ascii="CMU Serif Roman" w:hAnsi="CMU Serif Roman" w:cs="CMU Serif Roman"/>
                <w:color w:val="000000"/>
                <w:sz w:val="20"/>
                <w:szCs w:val="20"/>
              </w:rPr>
            </w:pPr>
            <w:ins w:id="812" w:author="Ian Brennan" w:date="2023-04-12T15:36:00Z">
              <w:r w:rsidRPr="002F45DA">
                <w:rPr>
                  <w:rFonts w:ascii="CMU Serif Roman" w:hAnsi="CMU Serif Roman" w:cs="CMU Serif Roman"/>
                  <w:color w:val="000000"/>
                  <w:sz w:val="20"/>
                  <w:szCs w:val="20"/>
                </w:rPr>
                <w:t>31.72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98932C" w14:textId="77777777" w:rsidR="002F45DA" w:rsidRPr="002F45DA" w:rsidRDefault="002F45DA" w:rsidP="002F45DA">
            <w:pPr>
              <w:jc w:val="center"/>
              <w:rPr>
                <w:ins w:id="813" w:author="Ian Brennan" w:date="2023-04-12T15:36:00Z"/>
                <w:rFonts w:ascii="CMU Serif Roman" w:hAnsi="CMU Serif Roman" w:cs="CMU Serif Roman"/>
                <w:color w:val="000000"/>
                <w:sz w:val="20"/>
                <w:szCs w:val="20"/>
              </w:rPr>
            </w:pPr>
            <w:ins w:id="814" w:author="Ian Brennan" w:date="2023-04-12T15:36:00Z">
              <w:r w:rsidRPr="002F45DA">
                <w:rPr>
                  <w:rFonts w:ascii="CMU Serif Roman" w:hAnsi="CMU Serif Roman" w:cs="CMU Serif Roman"/>
                  <w:color w:val="000000"/>
                  <w:sz w:val="20"/>
                  <w:szCs w:val="20"/>
                </w:rPr>
                <w:t>0</w:t>
              </w:r>
            </w:ins>
          </w:p>
        </w:tc>
      </w:tr>
      <w:tr w:rsidR="002F45DA" w:rsidRPr="002F45DA" w14:paraId="08BF9698" w14:textId="77777777" w:rsidTr="002F45DA">
        <w:trPr>
          <w:trHeight w:val="320"/>
          <w:ins w:id="815"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F0A3E0" w14:textId="77777777" w:rsidR="002F45DA" w:rsidRPr="002F45DA" w:rsidRDefault="002F45DA">
            <w:pPr>
              <w:rPr>
                <w:ins w:id="816" w:author="Ian Brennan" w:date="2023-04-12T15:36:00Z"/>
                <w:rFonts w:ascii="CMU Serif Roman" w:hAnsi="CMU Serif Roman" w:cs="CMU Serif Roman"/>
                <w:color w:val="000000"/>
                <w:sz w:val="20"/>
                <w:szCs w:val="20"/>
              </w:rPr>
            </w:pPr>
            <w:ins w:id="817" w:author="Ian Brennan" w:date="2023-04-12T15:36:00Z">
              <w:r w:rsidRPr="002F45DA">
                <w:rPr>
                  <w:rFonts w:ascii="CMU Serif Roman" w:hAnsi="CMU Serif Roman" w:cs="CMU Serif Roman"/>
                  <w:color w:val="000000"/>
                  <w:sz w:val="20"/>
                  <w:szCs w:val="20"/>
                </w:rPr>
                <w:t>DEC</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CB76D5" w14:textId="77777777" w:rsidR="002F45DA" w:rsidRPr="002F45DA" w:rsidRDefault="002F45DA" w:rsidP="002F45DA">
            <w:pPr>
              <w:jc w:val="center"/>
              <w:rPr>
                <w:ins w:id="818" w:author="Ian Brennan" w:date="2023-04-12T15:36:00Z"/>
                <w:rFonts w:ascii="CMU Serif Roman" w:hAnsi="CMU Serif Roman" w:cs="CMU Serif Roman"/>
                <w:color w:val="000000"/>
                <w:sz w:val="20"/>
                <w:szCs w:val="20"/>
              </w:rPr>
            </w:pPr>
            <w:ins w:id="819" w:author="Ian Brennan" w:date="2023-04-12T15:36: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9A9487" w14:textId="77777777" w:rsidR="002F45DA" w:rsidRPr="002F45DA" w:rsidRDefault="002F45DA" w:rsidP="002F45DA">
            <w:pPr>
              <w:jc w:val="center"/>
              <w:rPr>
                <w:ins w:id="820" w:author="Ian Brennan" w:date="2023-04-12T15:36:00Z"/>
                <w:rFonts w:ascii="CMU Serif Roman" w:hAnsi="CMU Serif Roman" w:cs="CMU Serif Roman"/>
                <w:color w:val="000000"/>
                <w:sz w:val="20"/>
                <w:szCs w:val="20"/>
              </w:rPr>
            </w:pPr>
            <w:ins w:id="821" w:author="Ian Brennan" w:date="2023-04-12T15:36:00Z">
              <w:r w:rsidRPr="002F45DA">
                <w:rPr>
                  <w:rFonts w:ascii="CMU Serif Roman" w:hAnsi="CMU Serif Roman" w:cs="CMU Serif Roman"/>
                  <w:color w:val="000000"/>
                  <w:sz w:val="20"/>
                  <w:szCs w:val="20"/>
                </w:rPr>
                <w:t>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41065D" w14:textId="77777777" w:rsidR="002F45DA" w:rsidRPr="002F45DA" w:rsidRDefault="002F45DA" w:rsidP="002F45DA">
            <w:pPr>
              <w:jc w:val="center"/>
              <w:rPr>
                <w:ins w:id="822" w:author="Ian Brennan" w:date="2023-04-12T15:36:00Z"/>
                <w:rFonts w:ascii="CMU Serif Roman" w:hAnsi="CMU Serif Roman" w:cs="CMU Serif Roman"/>
                <w:color w:val="000000"/>
                <w:sz w:val="20"/>
                <w:szCs w:val="20"/>
              </w:rPr>
            </w:pPr>
            <w:ins w:id="823" w:author="Ian Brennan" w:date="2023-04-12T15:36:00Z">
              <w:r w:rsidRPr="002F45DA">
                <w:rPr>
                  <w:rFonts w:ascii="CMU Serif Roman" w:hAnsi="CMU Serif Roman" w:cs="CMU Serif Roman"/>
                  <w:color w:val="000000"/>
                  <w:sz w:val="20"/>
                  <w:szCs w:val="20"/>
                </w:rPr>
                <w:t>-114.67</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9DF96C" w14:textId="77777777" w:rsidR="002F45DA" w:rsidRPr="002F45DA" w:rsidRDefault="002F45DA" w:rsidP="002F45DA">
            <w:pPr>
              <w:jc w:val="center"/>
              <w:rPr>
                <w:ins w:id="824" w:author="Ian Brennan" w:date="2023-04-12T15:36:00Z"/>
                <w:rFonts w:ascii="CMU Serif Roman" w:hAnsi="CMU Serif Roman" w:cs="CMU Serif Roman"/>
                <w:color w:val="000000"/>
                <w:sz w:val="20"/>
                <w:szCs w:val="20"/>
              </w:rPr>
            </w:pPr>
            <w:ins w:id="825" w:author="Ian Brennan" w:date="2023-04-12T15:36:00Z">
              <w:r w:rsidRPr="002F45DA">
                <w:rPr>
                  <w:rFonts w:ascii="CMU Serif Roman" w:hAnsi="CMU Serif Roman" w:cs="CMU Serif Roman"/>
                  <w:color w:val="000000"/>
                  <w:sz w:val="20"/>
                  <w:szCs w:val="20"/>
                </w:rPr>
                <w:t>233.34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7683B2" w14:textId="77777777" w:rsidR="002F45DA" w:rsidRPr="002F45DA" w:rsidRDefault="002F45DA" w:rsidP="002F45DA">
            <w:pPr>
              <w:jc w:val="center"/>
              <w:rPr>
                <w:ins w:id="826" w:author="Ian Brennan" w:date="2023-04-12T15:36:00Z"/>
                <w:rFonts w:ascii="CMU Serif Roman" w:hAnsi="CMU Serif Roman" w:cs="CMU Serif Roman"/>
                <w:color w:val="000000"/>
                <w:sz w:val="20"/>
                <w:szCs w:val="20"/>
              </w:rPr>
            </w:pPr>
            <w:ins w:id="827" w:author="Ian Brennan" w:date="2023-04-12T15:36:00Z">
              <w:r w:rsidRPr="002F45DA">
                <w:rPr>
                  <w:rFonts w:ascii="CMU Serif Roman" w:hAnsi="CMU Serif Roman" w:cs="CMU Serif Roman"/>
                  <w:color w:val="000000"/>
                  <w:sz w:val="20"/>
                  <w:szCs w:val="20"/>
                </w:rPr>
                <w:t>40.4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A706E1" w14:textId="77777777" w:rsidR="002F45DA" w:rsidRPr="002F45DA" w:rsidRDefault="002F45DA" w:rsidP="002F45DA">
            <w:pPr>
              <w:jc w:val="center"/>
              <w:rPr>
                <w:ins w:id="828" w:author="Ian Brennan" w:date="2023-04-12T15:36:00Z"/>
                <w:rFonts w:ascii="CMU Serif Roman" w:hAnsi="CMU Serif Roman" w:cs="CMU Serif Roman"/>
                <w:color w:val="000000"/>
                <w:sz w:val="20"/>
                <w:szCs w:val="20"/>
              </w:rPr>
            </w:pPr>
            <w:ins w:id="829" w:author="Ian Brennan" w:date="2023-04-12T15:36:00Z">
              <w:r w:rsidRPr="002F45DA">
                <w:rPr>
                  <w:rFonts w:ascii="CMU Serif Roman" w:hAnsi="CMU Serif Roman" w:cs="CMU Serif Roman"/>
                  <w:color w:val="000000"/>
                  <w:sz w:val="20"/>
                  <w:szCs w:val="20"/>
                </w:rPr>
                <w:t>0</w:t>
              </w:r>
            </w:ins>
          </w:p>
        </w:tc>
      </w:tr>
      <w:tr w:rsidR="002F45DA" w:rsidRPr="002F45DA" w14:paraId="36DCF476" w14:textId="77777777" w:rsidTr="002F45DA">
        <w:trPr>
          <w:trHeight w:val="320"/>
          <w:ins w:id="830"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01092E" w14:textId="77777777" w:rsidR="002F45DA" w:rsidRPr="002F45DA" w:rsidRDefault="002F45DA">
            <w:pPr>
              <w:rPr>
                <w:ins w:id="831" w:author="Ian Brennan" w:date="2023-04-12T15:36:00Z"/>
                <w:rFonts w:ascii="CMU Serif Roman" w:hAnsi="CMU Serif Roman" w:cs="CMU Serif Roman"/>
                <w:color w:val="000000"/>
                <w:sz w:val="20"/>
                <w:szCs w:val="20"/>
              </w:rPr>
            </w:pPr>
            <w:ins w:id="832" w:author="Ian Brennan" w:date="2023-04-12T15:36:00Z">
              <w:r w:rsidRPr="002F45DA">
                <w:rPr>
                  <w:rFonts w:ascii="CMU Serif Roman" w:hAnsi="CMU Serif Roman" w:cs="CMU Serif Roman"/>
                  <w:color w:val="000000"/>
                  <w:sz w:val="20"/>
                  <w:szCs w:val="20"/>
                </w:rPr>
                <w:t>DEC</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C9F9E2" w14:textId="77777777" w:rsidR="002F45DA" w:rsidRPr="002F45DA" w:rsidRDefault="002F45DA" w:rsidP="002F45DA">
            <w:pPr>
              <w:jc w:val="center"/>
              <w:rPr>
                <w:ins w:id="833" w:author="Ian Brennan" w:date="2023-04-12T15:36:00Z"/>
                <w:rFonts w:ascii="CMU Serif Roman" w:hAnsi="CMU Serif Roman" w:cs="CMU Serif Roman"/>
                <w:color w:val="000000"/>
                <w:sz w:val="20"/>
                <w:szCs w:val="20"/>
              </w:rPr>
            </w:pPr>
            <w:ins w:id="834" w:author="Ian Brennan" w:date="2023-04-12T15:36:00Z">
              <w:r w:rsidRPr="002F45DA">
                <w:rPr>
                  <w:rFonts w:ascii="CMU Serif Roman" w:hAnsi="CMU Serif Roman" w:cs="CMU Serif Roman"/>
                  <w:color w:val="000000"/>
                  <w:sz w:val="20"/>
                  <w:szCs w:val="20"/>
                </w:rPr>
                <w:t>H1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843A95" w14:textId="77777777" w:rsidR="002F45DA" w:rsidRPr="002F45DA" w:rsidRDefault="002F45DA" w:rsidP="002F45DA">
            <w:pPr>
              <w:jc w:val="center"/>
              <w:rPr>
                <w:ins w:id="835" w:author="Ian Brennan" w:date="2023-04-12T15:36:00Z"/>
                <w:rFonts w:ascii="CMU Serif Roman" w:hAnsi="CMU Serif Roman" w:cs="CMU Serif Roman"/>
                <w:color w:val="000000"/>
                <w:sz w:val="20"/>
                <w:szCs w:val="20"/>
              </w:rPr>
            </w:pPr>
            <w:ins w:id="836" w:author="Ian Brennan" w:date="2023-04-12T15:36:00Z">
              <w:r w:rsidRPr="002F45DA">
                <w:rPr>
                  <w:rFonts w:ascii="CMU Serif Roman" w:hAnsi="CMU Serif Roman" w:cs="CMU Serif Roman"/>
                  <w:color w:val="000000"/>
                  <w:sz w:val="20"/>
                  <w:szCs w:val="20"/>
                </w:rPr>
                <w:t>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C813C2" w14:textId="77777777" w:rsidR="002F45DA" w:rsidRPr="002F45DA" w:rsidRDefault="002F45DA" w:rsidP="002F45DA">
            <w:pPr>
              <w:jc w:val="center"/>
              <w:rPr>
                <w:ins w:id="837" w:author="Ian Brennan" w:date="2023-04-12T15:36:00Z"/>
                <w:rFonts w:ascii="CMU Serif Roman" w:hAnsi="CMU Serif Roman" w:cs="CMU Serif Roman"/>
                <w:color w:val="000000"/>
                <w:sz w:val="20"/>
                <w:szCs w:val="20"/>
              </w:rPr>
            </w:pPr>
            <w:ins w:id="838" w:author="Ian Brennan" w:date="2023-04-12T15:36:00Z">
              <w:r w:rsidRPr="002F45DA">
                <w:rPr>
                  <w:rFonts w:ascii="CMU Serif Roman" w:hAnsi="CMU Serif Roman" w:cs="CMU Serif Roman"/>
                  <w:color w:val="000000"/>
                  <w:sz w:val="20"/>
                  <w:szCs w:val="20"/>
                </w:rPr>
                <w:t>-121.56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AAEB11" w14:textId="77777777" w:rsidR="002F45DA" w:rsidRPr="002F45DA" w:rsidRDefault="002F45DA" w:rsidP="002F45DA">
            <w:pPr>
              <w:jc w:val="center"/>
              <w:rPr>
                <w:ins w:id="839" w:author="Ian Brennan" w:date="2023-04-12T15:36:00Z"/>
                <w:rFonts w:ascii="CMU Serif Roman" w:hAnsi="CMU Serif Roman" w:cs="CMU Serif Roman"/>
                <w:color w:val="000000"/>
                <w:sz w:val="20"/>
                <w:szCs w:val="20"/>
              </w:rPr>
            </w:pPr>
            <w:ins w:id="840" w:author="Ian Brennan" w:date="2023-04-12T15:36:00Z">
              <w:r w:rsidRPr="002F45DA">
                <w:rPr>
                  <w:rFonts w:ascii="CMU Serif Roman" w:hAnsi="CMU Serif Roman" w:cs="CMU Serif Roman"/>
                  <w:color w:val="000000"/>
                  <w:sz w:val="20"/>
                  <w:szCs w:val="20"/>
                </w:rPr>
                <w:t>247.12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08D31A" w14:textId="77777777" w:rsidR="002F45DA" w:rsidRPr="002F45DA" w:rsidRDefault="002F45DA" w:rsidP="002F45DA">
            <w:pPr>
              <w:jc w:val="center"/>
              <w:rPr>
                <w:ins w:id="841" w:author="Ian Brennan" w:date="2023-04-12T15:36:00Z"/>
                <w:rFonts w:ascii="CMU Serif Roman" w:hAnsi="CMU Serif Roman" w:cs="CMU Serif Roman"/>
                <w:color w:val="000000"/>
                <w:sz w:val="20"/>
                <w:szCs w:val="20"/>
              </w:rPr>
            </w:pPr>
            <w:ins w:id="842" w:author="Ian Brennan" w:date="2023-04-12T15:36:00Z">
              <w:r w:rsidRPr="002F45DA">
                <w:rPr>
                  <w:rFonts w:ascii="CMU Serif Roman" w:hAnsi="CMU Serif Roman" w:cs="CMU Serif Roman"/>
                  <w:color w:val="000000"/>
                  <w:sz w:val="20"/>
                  <w:szCs w:val="20"/>
                </w:rPr>
                <w:t>54.18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9763CF" w14:textId="77777777" w:rsidR="002F45DA" w:rsidRPr="002F45DA" w:rsidRDefault="002F45DA" w:rsidP="002F45DA">
            <w:pPr>
              <w:jc w:val="center"/>
              <w:rPr>
                <w:ins w:id="843" w:author="Ian Brennan" w:date="2023-04-12T15:36:00Z"/>
                <w:rFonts w:ascii="CMU Serif Roman" w:hAnsi="CMU Serif Roman" w:cs="CMU Serif Roman"/>
                <w:color w:val="000000"/>
                <w:sz w:val="20"/>
                <w:szCs w:val="20"/>
              </w:rPr>
            </w:pPr>
            <w:ins w:id="844" w:author="Ian Brennan" w:date="2023-04-12T15:36:00Z">
              <w:r w:rsidRPr="002F45DA">
                <w:rPr>
                  <w:rFonts w:ascii="CMU Serif Roman" w:hAnsi="CMU Serif Roman" w:cs="CMU Serif Roman"/>
                  <w:color w:val="000000"/>
                  <w:sz w:val="20"/>
                  <w:szCs w:val="20"/>
                </w:rPr>
                <w:t>0</w:t>
              </w:r>
            </w:ins>
          </w:p>
        </w:tc>
      </w:tr>
    </w:tbl>
    <w:p w14:paraId="7F6F5F1E" w14:textId="559B1ACC" w:rsidR="002F45DA" w:rsidRDefault="002F45DA">
      <w:pPr>
        <w:rPr>
          <w:ins w:id="845" w:author="Ian Brennan" w:date="2023-04-12T15:36:00Z"/>
          <w:rFonts w:ascii="CMU Serif Roman" w:eastAsia="CMU Serif Roman" w:hAnsi="CMU Serif Roman" w:cs="CMU Serif Roman"/>
        </w:rPr>
      </w:pPr>
      <w:ins w:id="846" w:author="Ian Brennan" w:date="2023-04-12T15:36:00Z">
        <w:r>
          <w:rPr>
            <w:rFonts w:ascii="CMU Serif Roman" w:eastAsia="CMU Serif Roman" w:hAnsi="CMU Serif Roman" w:cs="CMU Serif Roman"/>
          </w:rPr>
          <w:t xml:space="preserve"> </w:t>
        </w:r>
        <w:r>
          <w:rPr>
            <w:rFonts w:ascii="CMU Serif Roman" w:eastAsia="CMU Serif Roman" w:hAnsi="CMU Serif Roman" w:cs="CMU Serif Roman"/>
          </w:rPr>
          <w:br w:type="page"/>
        </w:r>
      </w:ins>
    </w:p>
    <w:p w14:paraId="4923C1A1" w14:textId="77777777" w:rsidR="002F45DA" w:rsidRDefault="002F45DA">
      <w:pPr>
        <w:rPr>
          <w:ins w:id="847" w:author="Ian Brennan" w:date="2023-04-12T15:36:00Z"/>
          <w:rFonts w:ascii="CMU Serif Roman" w:eastAsia="CMU Serif Roman" w:hAnsi="CMU Serif Roman" w:cs="CMU Serif Roman"/>
        </w:rPr>
      </w:pPr>
    </w:p>
    <w:p w14:paraId="2C84935E" w14:textId="77777777" w:rsidR="002F45DA" w:rsidRDefault="002F45DA" w:rsidP="002F45DA">
      <w:pPr>
        <w:spacing w:line="240" w:lineRule="auto"/>
        <w:rPr>
          <w:ins w:id="848" w:author="Ian Brennan" w:date="2023-04-12T15:36:00Z"/>
          <w:rFonts w:ascii="CMU Serif Roman" w:eastAsia="CMU Serif Roman" w:hAnsi="CMU Serif Roman" w:cs="CMU Serif Roman"/>
        </w:rPr>
      </w:pPr>
    </w:p>
    <w:p w14:paraId="33CA2250" w14:textId="77777777" w:rsidR="006211A3" w:rsidRDefault="006211A3">
      <w:pPr>
        <w:spacing w:line="240" w:lineRule="auto"/>
        <w:jc w:val="both"/>
        <w:rPr>
          <w:ins w:id="849" w:author="Ian Brennan" w:date="2023-04-12T15:36:00Z"/>
          <w:rFonts w:ascii="CMU Serif Roman" w:eastAsia="CMU Serif Roman" w:hAnsi="CMU Serif Roman" w:cs="CMU Serif Roman"/>
        </w:rPr>
      </w:pPr>
    </w:p>
    <w:p w14:paraId="6C93347F" w14:textId="77777777"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sz w:val="20"/>
          <w:szCs w:val="20"/>
        </w:rPr>
        <w:drawing>
          <wp:inline distT="114300" distB="114300" distL="114300" distR="114300" wp14:anchorId="7EC8FD4C" wp14:editId="7FAA4D42">
            <wp:extent cx="5943600" cy="63881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6388100"/>
                    </a:xfrm>
                    <a:prstGeom prst="rect">
                      <a:avLst/>
                    </a:prstGeom>
                    <a:ln/>
                  </pic:spPr>
                </pic:pic>
              </a:graphicData>
            </a:graphic>
          </wp:inline>
        </w:drawing>
      </w:r>
    </w:p>
    <w:p w14:paraId="6651D961" w14:textId="77777777" w:rsidR="006211A3" w:rsidRDefault="006211A3">
      <w:pPr>
        <w:spacing w:line="240" w:lineRule="auto"/>
        <w:jc w:val="both"/>
        <w:rPr>
          <w:rFonts w:ascii="CMU Serif Roman" w:eastAsia="CMU Serif Roman" w:hAnsi="CMU Serif Roman" w:cs="CMU Serif Roman"/>
          <w:sz w:val="20"/>
          <w:szCs w:val="20"/>
        </w:rPr>
      </w:pPr>
    </w:p>
    <w:p w14:paraId="6D0D582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S1. Data completeness across all samples. Left histogram shows data completeness as percent of bases in total alignment (concatenated alignment length 523,036 bp) exclusive of gaps (-) and missing bases (N). Right histogram shows data </w:t>
      </w:r>
      <w:r w:rsidRPr="008B6D7A">
        <w:rPr>
          <w:rFonts w:ascii="CMU Serif Roman" w:eastAsia="CMU Serif Roman" w:hAnsi="CMU Serif Roman" w:cs="CMU Serif Roman"/>
          <w:sz w:val="24"/>
          <w:szCs w:val="24"/>
        </w:rPr>
        <w:lastRenderedPageBreak/>
        <w:t>completeness as the absolute number of loci included per sample, as a representation of the number of gene trees per sample.</w:t>
      </w:r>
    </w:p>
    <w:p w14:paraId="33FB7196"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drawing>
          <wp:inline distT="114300" distB="114300" distL="114300" distR="114300" wp14:anchorId="4362D889" wp14:editId="4219C77A">
            <wp:extent cx="5186363" cy="3931329"/>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186363" cy="3931329"/>
                    </a:xfrm>
                    <a:prstGeom prst="rect">
                      <a:avLst/>
                    </a:prstGeom>
                    <a:ln/>
                  </pic:spPr>
                </pic:pic>
              </a:graphicData>
            </a:graphic>
          </wp:inline>
        </w:drawing>
      </w:r>
    </w:p>
    <w:p w14:paraId="504161EE"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Figure S2. Basic summary statistics of the 450 locus alignments and gene trees. Top row shows histograms of the number of taxa in (max=101, min=11) and length of each alignment. Bottom row shows gene tree--species tree distances as quartet dissimilarity scores and Robinson Foulds distances, two different measures of topological similarity. Both quartet dissimilarity and RF scores are estimated by first subsetting the species tree to match gene tree sampling.</w:t>
      </w:r>
    </w:p>
    <w:p w14:paraId="7756CA83" w14:textId="77777777" w:rsidR="006211A3" w:rsidRPr="008B6D7A" w:rsidRDefault="006211A3" w:rsidP="008B6D7A">
      <w:pPr>
        <w:spacing w:line="360" w:lineRule="auto"/>
        <w:jc w:val="both"/>
        <w:rPr>
          <w:rFonts w:ascii="CMU Serif Roman" w:eastAsia="CMU Serif Roman" w:hAnsi="CMU Serif Roman" w:cs="CMU Serif Roman"/>
          <w:sz w:val="24"/>
          <w:szCs w:val="24"/>
        </w:rPr>
      </w:pPr>
    </w:p>
    <w:p w14:paraId="57A408BC"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720666A3" wp14:editId="7A9C7AD1">
            <wp:extent cx="4820027" cy="6767513"/>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820027" cy="6767513"/>
                    </a:xfrm>
                    <a:prstGeom prst="rect">
                      <a:avLst/>
                    </a:prstGeom>
                    <a:ln/>
                  </pic:spPr>
                </pic:pic>
              </a:graphicData>
            </a:graphic>
          </wp:inline>
        </w:drawing>
      </w:r>
    </w:p>
    <w:p w14:paraId="4AF00BF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S3. Detailed summary statistics of the 450 locus alignments and gene trees. Top row compares AT content and number of variable sites against quartet distance between each gene tree and the species tree (a measure of topological similarity). The second and third rows compare measures of locus informativeness (number of variable sites, number </w:t>
      </w:r>
      <w:r w:rsidRPr="008B6D7A">
        <w:rPr>
          <w:rFonts w:ascii="CMU Serif Roman" w:eastAsia="CMU Serif Roman" w:hAnsi="CMU Serif Roman" w:cs="CMU Serif Roman"/>
          <w:sz w:val="24"/>
          <w:szCs w:val="24"/>
        </w:rPr>
        <w:lastRenderedPageBreak/>
        <w:t xml:space="preserve">of parsimony informative sites) against alignment length and AT content. The bottom row shows alignment length and number of variable sites as a function of the number of taxa in the alignment. In all plots points (representing trees or alignments) are colored according to the quartet distance from the species tree. </w:t>
      </w:r>
    </w:p>
    <w:p w14:paraId="760792E9" w14:textId="77777777" w:rsidR="006211A3" w:rsidRPr="008B6D7A" w:rsidRDefault="00000000" w:rsidP="00C51F0A">
      <w:pPr>
        <w:spacing w:line="480" w:lineRule="auto"/>
        <w:rPr>
          <w:rFonts w:ascii="CMU Serif Roman" w:eastAsia="CMU Serif Roman" w:hAnsi="CMU Serif Roman" w:cs="CMU Serif Roman"/>
          <w:sz w:val="24"/>
          <w:szCs w:val="24"/>
        </w:rPr>
      </w:pPr>
      <w:r w:rsidRPr="008B6D7A">
        <w:rPr>
          <w:sz w:val="24"/>
          <w:szCs w:val="24"/>
        </w:rPr>
        <w:br w:type="page"/>
      </w:r>
    </w:p>
    <w:p w14:paraId="75CF4C76" w14:textId="77777777" w:rsidR="006211A3" w:rsidRPr="008B6D7A" w:rsidRDefault="00000000">
      <w:pPr>
        <w:spacing w:line="240" w:lineRule="auto"/>
        <w:jc w:val="center"/>
        <w:rPr>
          <w:del w:id="850" w:author="Ian Brennan" w:date="2023-04-12T15:36:00Z"/>
          <w:rFonts w:ascii="Times New Roman" w:eastAsia="Times New Roman" w:hAnsi="Times New Roman" w:cs="Times New Roman"/>
          <w:sz w:val="24"/>
          <w:szCs w:val="24"/>
        </w:rPr>
      </w:pPr>
      <w:del w:id="851" w:author="Ian Brennan" w:date="2023-04-12T15:36:00Z">
        <w:r w:rsidRPr="008B6D7A">
          <w:rPr>
            <w:noProof/>
            <w:sz w:val="24"/>
            <w:szCs w:val="24"/>
          </w:rPr>
          <w:lastRenderedPageBreak/>
          <w:drawing>
            <wp:inline distT="0" distB="0" distL="0" distR="0" wp14:anchorId="2CB52F7F" wp14:editId="3DEBF2E1">
              <wp:extent cx="4885289" cy="7342053"/>
              <wp:effectExtent l="0" t="0" r="0" b="0"/>
              <wp:docPr id="1686730317" name="Picture 1686730317"/>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4885289" cy="7342053"/>
                      </a:xfrm>
                      <a:prstGeom prst="rect">
                        <a:avLst/>
                      </a:prstGeom>
                      <a:ln/>
                    </pic:spPr>
                  </pic:pic>
                </a:graphicData>
              </a:graphic>
            </wp:inline>
          </w:drawing>
        </w:r>
      </w:del>
    </w:p>
    <w:p w14:paraId="1B9BFDD7" w14:textId="77777777" w:rsidR="006211A3" w:rsidRPr="008B6D7A" w:rsidRDefault="00000000">
      <w:pPr>
        <w:spacing w:line="240" w:lineRule="auto"/>
        <w:jc w:val="center"/>
        <w:rPr>
          <w:ins w:id="852" w:author="Ian Brennan" w:date="2023-04-12T15:36:00Z"/>
          <w:rFonts w:ascii="Times New Roman" w:eastAsia="Times New Roman" w:hAnsi="Times New Roman" w:cs="Times New Roman"/>
          <w:sz w:val="24"/>
          <w:szCs w:val="24"/>
        </w:rPr>
      </w:pPr>
      <w:ins w:id="853" w:author="Ian Brennan" w:date="2023-04-12T15:36:00Z">
        <w:r w:rsidRPr="008B6D7A">
          <w:rPr>
            <w:noProof/>
            <w:sz w:val="24"/>
            <w:szCs w:val="24"/>
          </w:rPr>
          <w:drawing>
            <wp:inline distT="0" distB="0" distL="0" distR="0" wp14:anchorId="60208AA7" wp14:editId="4FB8B310">
              <wp:extent cx="5611593" cy="8152489"/>
              <wp:effectExtent l="0" t="0" r="1905" b="1270"/>
              <wp:docPr id="7" name="Picture 7"/>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5611593" cy="8152489"/>
                      </a:xfrm>
                      <a:prstGeom prst="rect">
                        <a:avLst/>
                      </a:prstGeom>
                      <a:ln/>
                    </pic:spPr>
                  </pic:pic>
                </a:graphicData>
              </a:graphic>
            </wp:inline>
          </w:drawing>
        </w:r>
      </w:ins>
    </w:p>
    <w:p w14:paraId="4A65EB0F" w14:textId="1FD1701E" w:rsidR="006211A3" w:rsidRDefault="00000000" w:rsidP="008B6D7A">
      <w:pPr>
        <w:spacing w:line="360" w:lineRule="auto"/>
        <w:jc w:val="both"/>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Figure S4. Species tree of Australian frogs and appropriate outgroup taxa estimated using ASTRAL with locus trees estimated by IQTREE as input. Phylogenetic resolution among major frog groups and within Australian frog clades is consistently high. </w:t>
      </w:r>
      <w:del w:id="854" w:author="Ian Brennan" w:date="2023-04-12T15:36:00Z">
        <w:r w:rsidRPr="008B6D7A">
          <w:rPr>
            <w:rFonts w:ascii="CMU Serif Roman" w:eastAsia="CMU Serif Roman" w:hAnsi="CMU Serif Roman" w:cs="CMU Serif Roman"/>
            <w:sz w:val="24"/>
            <w:szCs w:val="24"/>
          </w:rPr>
          <w:delText>Support values</w:delText>
        </w:r>
      </w:del>
      <w:ins w:id="855" w:author="Ian Brennan" w:date="2023-04-12T15:36:00Z">
        <w:r w:rsidR="001E66F2">
          <w:rPr>
            <w:rFonts w:ascii="CMU Serif Roman" w:eastAsia="CMU Serif Roman" w:hAnsi="CMU Serif Roman" w:cs="CMU Serif Roman"/>
            <w:sz w:val="24"/>
            <w:szCs w:val="24"/>
          </w:rPr>
          <w:t>Ultrafast bootstratp s</w:t>
        </w:r>
        <w:r w:rsidRPr="008B6D7A">
          <w:rPr>
            <w:rFonts w:ascii="CMU Serif Roman" w:eastAsia="CMU Serif Roman" w:hAnsi="CMU Serif Roman" w:cs="CMU Serif Roman"/>
            <w:sz w:val="24"/>
            <w:szCs w:val="24"/>
          </w:rPr>
          <w:t>upport values</w:t>
        </w:r>
        <w:r w:rsidR="001E66F2">
          <w:rPr>
            <w:rFonts w:ascii="CMU Serif Roman" w:eastAsia="CMU Serif Roman" w:hAnsi="CMU Serif Roman" w:cs="CMU Serif Roman"/>
            <w:sz w:val="24"/>
            <w:szCs w:val="24"/>
          </w:rPr>
          <w:t xml:space="preserve"> (Hoang et al. 2018)</w:t>
        </w:r>
      </w:ins>
      <w:r w:rsidRPr="008B6D7A">
        <w:rPr>
          <w:rFonts w:ascii="CMU Serif Roman" w:eastAsia="CMU Serif Roman" w:hAnsi="CMU Serif Roman" w:cs="CMU Serif Roman"/>
          <w:sz w:val="24"/>
          <w:szCs w:val="24"/>
        </w:rPr>
        <w:t xml:space="preserve"> are shown at nodes and colored according to local posterior probabilities (LPP), values &gt;0.9 are considered strongly supported and not indicated at nodes (white circles). </w:t>
      </w:r>
    </w:p>
    <w:p w14:paraId="3325886D" w14:textId="40C6E239" w:rsidR="00AB7E8E" w:rsidRDefault="00F42E83" w:rsidP="008B6D7A">
      <w:pPr>
        <w:spacing w:line="360" w:lineRule="auto"/>
        <w:jc w:val="both"/>
        <w:rPr>
          <w:ins w:id="856" w:author="Ian Brennan" w:date="2023-04-12T15:36:00Z"/>
          <w:rFonts w:ascii="CMU Serif Roman" w:eastAsia="CMU Serif Roman" w:hAnsi="CMU Serif Roman" w:cs="CMU Serif Roman"/>
          <w:sz w:val="24"/>
          <w:szCs w:val="24"/>
        </w:rPr>
      </w:pPr>
      <w:del w:id="857" w:author="Ian Brennan" w:date="2023-04-12T15:36:00Z">
        <w:r>
          <w:rPr>
            <w:rFonts w:ascii="CMU Serif Roman" w:eastAsia="CMU Serif Roman" w:hAnsi="CMU Serif Roman" w:cs="CMU Serif Roman"/>
            <w:sz w:val="24"/>
            <w:szCs w:val="24"/>
          </w:rPr>
          <w:br w:type="page"/>
        </w:r>
      </w:del>
    </w:p>
    <w:p w14:paraId="48BC0CEB" w14:textId="77777777" w:rsidR="00AB7E8E" w:rsidRDefault="00AB7E8E" w:rsidP="008B6D7A">
      <w:pPr>
        <w:spacing w:line="360" w:lineRule="auto"/>
        <w:jc w:val="both"/>
        <w:rPr>
          <w:ins w:id="858" w:author="Ian Brennan" w:date="2023-04-12T15:36:00Z"/>
          <w:rFonts w:ascii="CMU Serif Roman" w:eastAsia="CMU Serif Roman" w:hAnsi="CMU Serif Roman" w:cs="CMU Serif Roman"/>
          <w:sz w:val="24"/>
          <w:szCs w:val="24"/>
        </w:rPr>
      </w:pPr>
    </w:p>
    <w:p w14:paraId="305864A7" w14:textId="64EC54DB" w:rsidR="00F42E83" w:rsidRDefault="00F42E83" w:rsidP="008B6D7A">
      <w:pPr>
        <w:spacing w:line="360" w:lineRule="auto"/>
        <w:jc w:val="both"/>
        <w:rPr>
          <w:ins w:id="859" w:author="Ian Brennan" w:date="2023-04-12T15:36:00Z"/>
          <w:rFonts w:ascii="CMU Serif Roman" w:eastAsia="CMU Serif Roman" w:hAnsi="CMU Serif Roman" w:cs="CMU Serif Roman"/>
          <w:sz w:val="24"/>
          <w:szCs w:val="24"/>
        </w:rPr>
      </w:pPr>
      <w:ins w:id="860" w:author="Ian Brennan" w:date="2023-04-12T15:36:00Z">
        <w:r>
          <w:rPr>
            <w:rFonts w:ascii="CMU Serif Roman" w:eastAsia="CMU Serif Roman" w:hAnsi="CMU Serif Roman" w:cs="CMU Serif Roman"/>
            <w:sz w:val="24"/>
            <w:szCs w:val="24"/>
          </w:rPr>
          <w:br w:type="page"/>
        </w:r>
        <w:r w:rsidR="00AB7E8E">
          <w:rPr>
            <w:rFonts w:ascii="CMU Serif Roman" w:eastAsia="CMU Serif Roman" w:hAnsi="CMU Serif Roman" w:cs="CMU Serif Roman"/>
            <w:noProof/>
            <w:sz w:val="24"/>
            <w:szCs w:val="24"/>
          </w:rPr>
          <w:lastRenderedPageBreak/>
          <w:drawing>
            <wp:inline distT="0" distB="0" distL="0" distR="0" wp14:anchorId="235EB923" wp14:editId="520A90CD">
              <wp:extent cx="5654675"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54675" cy="8229600"/>
                      </a:xfrm>
                      <a:prstGeom prst="rect">
                        <a:avLst/>
                      </a:prstGeom>
                    </pic:spPr>
                  </pic:pic>
                </a:graphicData>
              </a:graphic>
            </wp:inline>
          </w:drawing>
        </w:r>
      </w:ins>
    </w:p>
    <w:p w14:paraId="59803B3C" w14:textId="4229213D" w:rsidR="00AB7E8E" w:rsidRDefault="00AB7E8E">
      <w:pPr>
        <w:rPr>
          <w:ins w:id="861" w:author="Ian Brennan" w:date="2023-04-12T15:36:00Z"/>
          <w:rFonts w:ascii="CMU Serif Roman" w:eastAsia="CMU Serif Roman" w:hAnsi="CMU Serif Roman" w:cs="CMU Serif Roman"/>
          <w:sz w:val="24"/>
          <w:szCs w:val="24"/>
        </w:rPr>
      </w:pPr>
      <w:ins w:id="862" w:author="Ian Brennan" w:date="2023-04-12T15:36:00Z">
        <w:r>
          <w:rPr>
            <w:rFonts w:ascii="CMU Serif Roman" w:eastAsia="CMU Serif Roman" w:hAnsi="CMU Serif Roman" w:cs="CMU Serif Roman"/>
            <w:sz w:val="24"/>
            <w:szCs w:val="24"/>
          </w:rPr>
          <w:lastRenderedPageBreak/>
          <w:t xml:space="preserve">Figure S5. </w:t>
        </w:r>
        <w:r w:rsidR="007A40CF" w:rsidRPr="008B6D7A">
          <w:rPr>
            <w:rFonts w:ascii="CMU Serif Roman" w:eastAsia="CMU Serif Roman" w:hAnsi="CMU Serif Roman" w:cs="CMU Serif Roman"/>
            <w:sz w:val="24"/>
            <w:szCs w:val="24"/>
          </w:rPr>
          <w:t xml:space="preserve">Species tree of Australian frogs and appropriate outgroup taxa estimated </w:t>
        </w:r>
        <w:r w:rsidR="007A40CF">
          <w:rPr>
            <w:rFonts w:ascii="CMU Serif Roman" w:eastAsia="CMU Serif Roman" w:hAnsi="CMU Serif Roman" w:cs="CMU Serif Roman"/>
            <w:sz w:val="24"/>
            <w:szCs w:val="24"/>
          </w:rPr>
          <w:t xml:space="preserve">from the concatenated sequence alignment under the GHOST model implemented in IQTREE. </w:t>
        </w:r>
        <w:r w:rsidR="00D8719B">
          <w:rPr>
            <w:rFonts w:ascii="CMU Serif Roman" w:eastAsia="CMU Serif Roman" w:hAnsi="CMU Serif Roman" w:cs="CMU Serif Roman"/>
            <w:sz w:val="24"/>
            <w:szCs w:val="24"/>
          </w:rPr>
          <w:t xml:space="preserve">Phylogenetic resolution among major frog groups and within Australian frog clades is consistently high. </w:t>
        </w:r>
        <w:r w:rsidR="002036E2">
          <w:rPr>
            <w:rFonts w:ascii="CMU Serif Roman" w:eastAsia="CMU Serif Roman" w:hAnsi="CMU Serif Roman" w:cs="CMU Serif Roman"/>
            <w:sz w:val="24"/>
            <w:szCs w:val="24"/>
          </w:rPr>
          <w:t>Only u</w:t>
        </w:r>
        <w:r w:rsidR="001B642C">
          <w:rPr>
            <w:rFonts w:ascii="CMU Serif Roman" w:eastAsia="CMU Serif Roman" w:hAnsi="CMU Serif Roman" w:cs="CMU Serif Roman"/>
            <w:sz w:val="24"/>
            <w:szCs w:val="24"/>
          </w:rPr>
          <w:t xml:space="preserve">ltrafast bootstrap </w:t>
        </w:r>
        <w:r w:rsidR="00D8719B">
          <w:rPr>
            <w:rFonts w:ascii="CMU Serif Roman" w:eastAsia="CMU Serif Roman" w:hAnsi="CMU Serif Roman" w:cs="CMU Serif Roman"/>
            <w:sz w:val="24"/>
            <w:szCs w:val="24"/>
          </w:rPr>
          <w:t>support values less than 100 are noted</w:t>
        </w:r>
        <w:r w:rsidR="00583214">
          <w:rPr>
            <w:rFonts w:ascii="CMU Serif Roman" w:eastAsia="CMU Serif Roman" w:hAnsi="CMU Serif Roman" w:cs="CMU Serif Roman"/>
            <w:sz w:val="24"/>
            <w:szCs w:val="24"/>
          </w:rPr>
          <w:t>, here</w:t>
        </w:r>
        <w:r w:rsidR="00D8719B">
          <w:rPr>
            <w:rFonts w:ascii="CMU Serif Roman" w:eastAsia="CMU Serif Roman" w:hAnsi="CMU Serif Roman" w:cs="CMU Serif Roman"/>
            <w:sz w:val="24"/>
            <w:szCs w:val="24"/>
          </w:rPr>
          <w:t xml:space="preserve"> by grey branches and text</w:t>
        </w:r>
        <w:r w:rsidR="00CE2810">
          <w:rPr>
            <w:rFonts w:ascii="CMU Serif Roman" w:eastAsia="CMU Serif Roman" w:hAnsi="CMU Serif Roman" w:cs="CMU Serif Roman"/>
            <w:sz w:val="24"/>
            <w:szCs w:val="24"/>
          </w:rPr>
          <w:t xml:space="preserve"> (Hoang et al. 2018)</w:t>
        </w:r>
        <w:r w:rsidR="00D8719B">
          <w:rPr>
            <w:rFonts w:ascii="CMU Serif Roman" w:eastAsia="CMU Serif Roman" w:hAnsi="CMU Serif Roman" w:cs="CMU Serif Roman"/>
            <w:sz w:val="24"/>
            <w:szCs w:val="24"/>
          </w:rPr>
          <w:t xml:space="preserve">. </w:t>
        </w:r>
        <w:r w:rsidR="001B642C">
          <w:rPr>
            <w:rFonts w:ascii="CMU Serif Roman" w:eastAsia="CMU Serif Roman" w:hAnsi="CMU Serif Roman" w:cs="CMU Serif Roman"/>
            <w:sz w:val="24"/>
            <w:szCs w:val="24"/>
          </w:rPr>
          <w:t>This topology is highly consistent with the phylogeny estimated using ASTRAL (Fig.2, S4), however</w:t>
        </w:r>
        <w:r w:rsidR="00F3216D">
          <w:rPr>
            <w:rFonts w:ascii="CMU Serif Roman" w:eastAsia="CMU Serif Roman" w:hAnsi="CMU Serif Roman" w:cs="CMU Serif Roman"/>
            <w:sz w:val="24"/>
            <w:szCs w:val="24"/>
          </w:rPr>
          <w:t xml:space="preserve"> three</w:t>
        </w:r>
        <w:r w:rsidR="001B642C">
          <w:rPr>
            <w:rFonts w:ascii="CMU Serif Roman" w:eastAsia="CMU Serif Roman" w:hAnsi="CMU Serif Roman" w:cs="CMU Serif Roman"/>
            <w:sz w:val="24"/>
            <w:szCs w:val="24"/>
          </w:rPr>
          <w:t xml:space="preserve"> differences are </w:t>
        </w:r>
        <w:r w:rsidR="00E924EB">
          <w:rPr>
            <w:rFonts w:ascii="CMU Serif Roman" w:eastAsia="CMU Serif Roman" w:hAnsi="CMU Serif Roman" w:cs="CMU Serif Roman"/>
            <w:sz w:val="24"/>
            <w:szCs w:val="24"/>
          </w:rPr>
          <w:t>highlighted</w:t>
        </w:r>
        <w:r w:rsidR="001B642C">
          <w:rPr>
            <w:rFonts w:ascii="CMU Serif Roman" w:eastAsia="CMU Serif Roman" w:hAnsi="CMU Serif Roman" w:cs="CMU Serif Roman"/>
            <w:sz w:val="24"/>
            <w:szCs w:val="24"/>
          </w:rPr>
          <w:t xml:space="preserve"> by orange branches and arrows indicating their location.</w:t>
        </w:r>
        <w:r w:rsidR="00E04BDF">
          <w:rPr>
            <w:rFonts w:ascii="CMU Serif Roman" w:eastAsia="CMU Serif Roman" w:hAnsi="CMU Serif Roman" w:cs="CMU Serif Roman"/>
            <w:sz w:val="24"/>
            <w:szCs w:val="24"/>
          </w:rPr>
          <w:t xml:space="preserve"> Branch lengths are weighted averages over four heterotachy classes.</w:t>
        </w:r>
        <w:r>
          <w:rPr>
            <w:rFonts w:ascii="CMU Serif Roman" w:eastAsia="CMU Serif Roman" w:hAnsi="CMU Serif Roman" w:cs="CMU Serif Roman"/>
            <w:sz w:val="24"/>
            <w:szCs w:val="24"/>
          </w:rPr>
          <w:br w:type="page"/>
        </w:r>
      </w:ins>
    </w:p>
    <w:p w14:paraId="1CC144A0" w14:textId="77777777" w:rsidR="00AB7E8E" w:rsidRDefault="00AB7E8E" w:rsidP="008B6D7A">
      <w:pPr>
        <w:spacing w:line="360" w:lineRule="auto"/>
        <w:jc w:val="both"/>
        <w:rPr>
          <w:rFonts w:ascii="CMU Serif Roman" w:eastAsia="CMU Serif Roman" w:hAnsi="CMU Serif Roman" w:cs="CMU Serif Roman"/>
          <w:sz w:val="24"/>
          <w:szCs w:val="24"/>
        </w:rPr>
      </w:pPr>
    </w:p>
    <w:p w14:paraId="4793E22B" w14:textId="79DC815A" w:rsidR="00F42E83" w:rsidRDefault="00F42E83" w:rsidP="008B6D7A">
      <w:pPr>
        <w:spacing w:line="360" w:lineRule="auto"/>
        <w:jc w:val="both"/>
        <w:rPr>
          <w:rFonts w:ascii="CMU Serif Roman" w:eastAsia="CMU Serif Roman" w:hAnsi="CMU Serif Roman" w:cs="CMU Serif Roman"/>
          <w:sz w:val="24"/>
          <w:szCs w:val="24"/>
        </w:rPr>
      </w:pPr>
      <w:r>
        <w:rPr>
          <w:rFonts w:ascii="CMU Serif Roman" w:eastAsia="CMU Serif Roman" w:hAnsi="CMU Serif Roman" w:cs="CMU Serif Roman"/>
          <w:noProof/>
          <w:sz w:val="24"/>
          <w:szCs w:val="24"/>
        </w:rPr>
        <w:drawing>
          <wp:inline distT="0" distB="0" distL="0" distR="0" wp14:anchorId="4AB59FA7" wp14:editId="0251EC51">
            <wp:extent cx="5943600" cy="78333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833360"/>
                    </a:xfrm>
                    <a:prstGeom prst="rect">
                      <a:avLst/>
                    </a:prstGeom>
                  </pic:spPr>
                </pic:pic>
              </a:graphicData>
            </a:graphic>
          </wp:inline>
        </w:drawing>
      </w:r>
    </w:p>
    <w:p w14:paraId="1B5B5362" w14:textId="28E18ECF" w:rsidR="000E2634" w:rsidRDefault="00F42E83" w:rsidP="005C38D1">
      <w:pPr>
        <w:spacing w:line="360" w:lineRule="auto"/>
        <w:rPr>
          <w:ins w:id="863" w:author="Ian Brennan" w:date="2023-04-12T15:36:00Z"/>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 xml:space="preserve">Figure </w:t>
      </w:r>
      <w:del w:id="864" w:author="Ian Brennan" w:date="2023-04-12T15:36:00Z">
        <w:r>
          <w:rPr>
            <w:rFonts w:ascii="CMU Serif Roman" w:eastAsia="CMU Serif Roman" w:hAnsi="CMU Serif Roman" w:cs="CMU Serif Roman"/>
            <w:sz w:val="24"/>
            <w:szCs w:val="24"/>
          </w:rPr>
          <w:delText>S5</w:delText>
        </w:r>
      </w:del>
      <w:ins w:id="865" w:author="Ian Brennan" w:date="2023-04-12T15:36:00Z">
        <w:r>
          <w:rPr>
            <w:rFonts w:ascii="CMU Serif Roman" w:eastAsia="CMU Serif Roman" w:hAnsi="CMU Serif Roman" w:cs="CMU Serif Roman"/>
            <w:sz w:val="24"/>
            <w:szCs w:val="24"/>
          </w:rPr>
          <w:t>S</w:t>
        </w:r>
        <w:r w:rsidR="003A1DB4">
          <w:rPr>
            <w:rFonts w:ascii="CMU Serif Roman" w:eastAsia="CMU Serif Roman" w:hAnsi="CMU Serif Roman" w:cs="CMU Serif Roman"/>
            <w:sz w:val="24"/>
            <w:szCs w:val="24"/>
          </w:rPr>
          <w:t>6</w:t>
        </w:r>
      </w:ins>
      <w:r>
        <w:rPr>
          <w:rFonts w:ascii="CMU Serif Roman" w:eastAsia="CMU Serif Roman" w:hAnsi="CMU Serif Roman" w:cs="CMU Serif Roman"/>
          <w:sz w:val="24"/>
          <w:szCs w:val="24"/>
        </w:rPr>
        <w:t>. Species tree of Australian and outgroup frogs estimated with ASTRAL from IQTREE genetrees and time-calibrated with MCMCtree. Shaded bars at nodes indicate 95% confidence estimates on ages</w:t>
      </w:r>
      <w:r w:rsidR="007F79D8">
        <w:rPr>
          <w:rFonts w:ascii="CMU Serif Roman" w:eastAsia="CMU Serif Roman" w:hAnsi="CMU Serif Roman" w:cs="CMU Serif Roman"/>
          <w:sz w:val="24"/>
          <w:szCs w:val="24"/>
        </w:rPr>
        <w:t xml:space="preserve"> and numbers indicate mean age estimates</w:t>
      </w:r>
      <w:r>
        <w:rPr>
          <w:rFonts w:ascii="CMU Serif Roman" w:eastAsia="CMU Serif Roman" w:hAnsi="CMU Serif Roman" w:cs="CMU Serif Roman"/>
          <w:sz w:val="24"/>
          <w:szCs w:val="24"/>
        </w:rPr>
        <w:t xml:space="preserve">. Orange shaded bars indicate nodes which were calibrated with from fossil evidence (see Table S2). </w:t>
      </w:r>
    </w:p>
    <w:p w14:paraId="5B8DDD30" w14:textId="77777777" w:rsidR="000E2634" w:rsidRDefault="000E2634">
      <w:pPr>
        <w:rPr>
          <w:ins w:id="866" w:author="Ian Brennan" w:date="2023-04-12T15:36:00Z"/>
          <w:rFonts w:ascii="CMU Serif Roman" w:eastAsia="CMU Serif Roman" w:hAnsi="CMU Serif Roman" w:cs="CMU Serif Roman"/>
          <w:sz w:val="24"/>
          <w:szCs w:val="24"/>
        </w:rPr>
      </w:pPr>
      <w:ins w:id="867" w:author="Ian Brennan" w:date="2023-04-12T15:36:00Z">
        <w:r>
          <w:rPr>
            <w:rFonts w:ascii="CMU Serif Roman" w:eastAsia="CMU Serif Roman" w:hAnsi="CMU Serif Roman" w:cs="CMU Serif Roman"/>
            <w:sz w:val="24"/>
            <w:szCs w:val="24"/>
          </w:rPr>
          <w:br w:type="page"/>
        </w:r>
      </w:ins>
    </w:p>
    <w:p w14:paraId="1213FC97" w14:textId="7442CE22" w:rsidR="004E37A2" w:rsidRDefault="00C966AA">
      <w:pPr>
        <w:rPr>
          <w:ins w:id="868" w:author="Ian Brennan" w:date="2023-04-12T15:36:00Z"/>
          <w:rFonts w:ascii="CMU Serif Roman" w:eastAsia="CMU Serif Roman" w:hAnsi="CMU Serif Roman" w:cs="CMU Serif Roman"/>
          <w:sz w:val="24"/>
          <w:szCs w:val="24"/>
        </w:rPr>
      </w:pPr>
      <w:ins w:id="869" w:author="Ian Brennan" w:date="2023-04-12T15:36:00Z">
        <w:r>
          <w:rPr>
            <w:rFonts w:ascii="CMU Serif Roman" w:eastAsia="CMU Serif Roman" w:hAnsi="CMU Serif Roman" w:cs="CMU Serif Roman"/>
            <w:noProof/>
            <w:sz w:val="24"/>
            <w:szCs w:val="24"/>
          </w:rPr>
          <w:lastRenderedPageBreak/>
          <w:drawing>
            <wp:inline distT="0" distB="0" distL="0" distR="0" wp14:anchorId="5F854C3D" wp14:editId="2ADAF84D">
              <wp:extent cx="5615732"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5732" cy="8229600"/>
                      </a:xfrm>
                      <a:prstGeom prst="rect">
                        <a:avLst/>
                      </a:prstGeom>
                    </pic:spPr>
                  </pic:pic>
                </a:graphicData>
              </a:graphic>
            </wp:inline>
          </w:drawing>
        </w:r>
      </w:ins>
    </w:p>
    <w:p w14:paraId="74C680E7" w14:textId="1B2B0763" w:rsidR="00C966AA" w:rsidRDefault="00C966AA">
      <w:pPr>
        <w:rPr>
          <w:ins w:id="870" w:author="Ian Brennan" w:date="2023-04-12T15:36:00Z"/>
          <w:rFonts w:ascii="CMU Serif Roman" w:eastAsia="CMU Serif Roman" w:hAnsi="CMU Serif Roman" w:cs="CMU Serif Roman"/>
          <w:sz w:val="24"/>
          <w:szCs w:val="24"/>
        </w:rPr>
      </w:pPr>
      <w:ins w:id="871" w:author="Ian Brennan" w:date="2023-04-12T15:36:00Z">
        <w:r>
          <w:rPr>
            <w:rFonts w:ascii="CMU Serif Roman" w:eastAsia="CMU Serif Roman" w:hAnsi="CMU Serif Roman" w:cs="CMU Serif Roman"/>
            <w:sz w:val="24"/>
            <w:szCs w:val="24"/>
          </w:rPr>
          <w:lastRenderedPageBreak/>
          <w:t xml:space="preserve">Figure S7. </w:t>
        </w:r>
        <w:r w:rsidR="00E12271">
          <w:rPr>
            <w:rFonts w:ascii="CMU Serif Roman" w:eastAsia="CMU Serif Roman" w:hAnsi="CMU Serif Roman" w:cs="CMU Serif Roman"/>
            <w:sz w:val="24"/>
            <w:szCs w:val="24"/>
          </w:rPr>
          <w:t xml:space="preserve">Biogeographic history of frogs with a focus on the range reconstruction of Australian clades. </w:t>
        </w:r>
        <w:r w:rsidR="005B311D">
          <w:rPr>
            <w:rFonts w:ascii="CMU Serif Roman" w:eastAsia="CMU Serif Roman" w:hAnsi="CMU Serif Roman" w:cs="CMU Serif Roman"/>
            <w:sz w:val="24"/>
            <w:szCs w:val="24"/>
          </w:rPr>
          <w:t>Inset table shows the 12 models fit to the data (6 models across two ‘datasets’)</w:t>
        </w:r>
        <w:r w:rsidR="00AB66AE">
          <w:rPr>
            <w:rFonts w:ascii="CMU Serif Roman" w:eastAsia="CMU Serif Roman" w:hAnsi="CMU Serif Roman" w:cs="CMU Serif Roman"/>
            <w:sz w:val="24"/>
            <w:szCs w:val="24"/>
          </w:rPr>
          <w:t xml:space="preserve">, ordered by deltaAIC. </w:t>
        </w:r>
        <w:r w:rsidR="00A45AFF">
          <w:rPr>
            <w:rFonts w:ascii="CMU Serif Roman" w:eastAsia="CMU Serif Roman" w:hAnsi="CMU Serif Roman" w:cs="CMU Serif Roman"/>
            <w:sz w:val="24"/>
            <w:szCs w:val="24"/>
          </w:rPr>
          <w:t>Ancestral range estimates under the preferred model DEC+</w:t>
        </w:r>
        <w:r w:rsidR="00A45AFF">
          <w:rPr>
            <w:rFonts w:ascii="CMU Serif Roman" w:eastAsia="CMU Serif Roman" w:hAnsi="CMU Serif Roman" w:cs="CMU Serif Roman"/>
            <w:i/>
            <w:iCs/>
            <w:sz w:val="24"/>
            <w:szCs w:val="24"/>
          </w:rPr>
          <w:t>j</w:t>
        </w:r>
        <w:r w:rsidR="00A45AFF">
          <w:rPr>
            <w:rFonts w:ascii="CMU Serif Roman" w:eastAsia="CMU Serif Roman" w:hAnsi="CMU Serif Roman" w:cs="CMU Serif Roman"/>
            <w:sz w:val="24"/>
            <w:szCs w:val="24"/>
          </w:rPr>
          <w:t>+</w:t>
        </w:r>
        <w:r w:rsidR="00A45AFF">
          <w:rPr>
            <w:rFonts w:ascii="CMU Serif Roman" w:eastAsia="CMU Serif Roman" w:hAnsi="CMU Serif Roman" w:cs="CMU Serif Roman"/>
            <w:i/>
            <w:iCs/>
            <w:sz w:val="24"/>
            <w:szCs w:val="24"/>
          </w:rPr>
          <w:t>x</w:t>
        </w:r>
        <w:r w:rsidR="00A45AFF">
          <w:rPr>
            <w:rFonts w:ascii="CMU Serif Roman" w:eastAsia="CMU Serif Roman" w:hAnsi="CMU Serif Roman" w:cs="CMU Serif Roman"/>
            <w:sz w:val="24"/>
            <w:szCs w:val="24"/>
          </w:rPr>
          <w:t>+</w:t>
        </w:r>
        <w:r w:rsidR="00A45AFF">
          <w:rPr>
            <w:rFonts w:ascii="CMU Serif Roman" w:eastAsia="CMU Serif Roman" w:hAnsi="CMU Serif Roman" w:cs="CMU Serif Roman"/>
            <w:i/>
            <w:iCs/>
            <w:sz w:val="24"/>
            <w:szCs w:val="24"/>
          </w:rPr>
          <w:t>w</w:t>
        </w:r>
        <w:r w:rsidR="00A45AFF">
          <w:rPr>
            <w:rFonts w:ascii="CMU Serif Roman" w:eastAsia="CMU Serif Roman" w:hAnsi="CMU Serif Roman" w:cs="CMU Serif Roman"/>
            <w:sz w:val="24"/>
            <w:szCs w:val="24"/>
          </w:rPr>
          <w:t xml:space="preserve"> </w:t>
        </w:r>
        <w:r w:rsidR="00A45AFF">
          <w:rPr>
            <w:rFonts w:ascii="CMU Serif Roman" w:eastAsia="CMU Serif Roman" w:hAnsi="CMU Serif Roman" w:cs="CMU Serif Roman"/>
            <w:i/>
            <w:iCs/>
            <w:sz w:val="24"/>
            <w:szCs w:val="24"/>
          </w:rPr>
          <w:t>H1</w:t>
        </w:r>
        <w:r w:rsidR="00A45AFF">
          <w:rPr>
            <w:rFonts w:ascii="CMU Serif Roman" w:eastAsia="CMU Serif Roman" w:hAnsi="CMU Serif Roman" w:cs="CMU Serif Roman"/>
            <w:sz w:val="24"/>
            <w:szCs w:val="24"/>
          </w:rPr>
          <w:t xml:space="preserve"> are shown at right </w:t>
        </w:r>
        <w:r w:rsidR="00BC667D">
          <w:rPr>
            <w:rFonts w:ascii="CMU Serif Roman" w:eastAsia="CMU Serif Roman" w:hAnsi="CMU Serif Roman" w:cs="CMU Serif Roman"/>
            <w:sz w:val="24"/>
            <w:szCs w:val="24"/>
          </w:rPr>
          <w:t xml:space="preserve">as pie charts </w:t>
        </w:r>
        <w:r w:rsidR="00A45AFF">
          <w:rPr>
            <w:rFonts w:ascii="CMU Serif Roman" w:eastAsia="CMU Serif Roman" w:hAnsi="CMU Serif Roman" w:cs="CMU Serif Roman"/>
            <w:sz w:val="24"/>
            <w:szCs w:val="24"/>
          </w:rPr>
          <w:t xml:space="preserve">on the phylogenomic tree with several fossil taxa added. </w:t>
        </w:r>
        <w:r w:rsidR="00BC667D">
          <w:rPr>
            <w:rFonts w:ascii="CMU Serif Roman" w:eastAsia="CMU Serif Roman" w:hAnsi="CMU Serif Roman" w:cs="CMU Serif Roman"/>
            <w:sz w:val="24"/>
            <w:szCs w:val="24"/>
          </w:rPr>
          <w:t xml:space="preserve">Pie chart for the most recent common ancestor of each Australian clade is enlarged to enhance visualization. </w:t>
        </w:r>
        <w:r w:rsidR="00104FD0">
          <w:rPr>
            <w:rFonts w:ascii="CMU Serif Roman" w:eastAsia="CMU Serif Roman" w:hAnsi="CMU Serif Roman" w:cs="CMU Serif Roman"/>
            <w:sz w:val="24"/>
            <w:szCs w:val="24"/>
          </w:rPr>
          <w:t xml:space="preserve">The eight bioregions are shown in the inset map and colors correspond to the tip state of taxa on the tree. Additional colors in the pie charts correspond to combinations of areas, but are not discussed further. </w:t>
        </w:r>
        <w:r>
          <w:rPr>
            <w:rFonts w:ascii="CMU Serif Roman" w:eastAsia="CMU Serif Roman" w:hAnsi="CMU Serif Roman" w:cs="CMU Serif Roman"/>
            <w:sz w:val="24"/>
            <w:szCs w:val="24"/>
          </w:rPr>
          <w:br w:type="page"/>
        </w:r>
      </w:ins>
    </w:p>
    <w:p w14:paraId="510677A6" w14:textId="77777777" w:rsidR="00C966AA" w:rsidRDefault="00C966AA">
      <w:pPr>
        <w:rPr>
          <w:ins w:id="872" w:author="Ian Brennan" w:date="2023-04-12T15:36:00Z"/>
          <w:rFonts w:ascii="CMU Serif Roman" w:eastAsia="CMU Serif Roman" w:hAnsi="CMU Serif Roman" w:cs="CMU Serif Roman"/>
          <w:sz w:val="24"/>
          <w:szCs w:val="24"/>
        </w:rPr>
      </w:pPr>
    </w:p>
    <w:p w14:paraId="7CE6F2BF" w14:textId="30414285" w:rsidR="00E04936" w:rsidRDefault="00E04936" w:rsidP="005C38D1">
      <w:pPr>
        <w:spacing w:line="360" w:lineRule="auto"/>
        <w:rPr>
          <w:ins w:id="873" w:author="Ian Brennan" w:date="2023-04-12T15:36:00Z"/>
          <w:rFonts w:ascii="CMU Serif Roman" w:eastAsia="CMU Serif Roman" w:hAnsi="CMU Serif Roman" w:cs="CMU Serif Roman"/>
          <w:sz w:val="24"/>
          <w:szCs w:val="24"/>
        </w:rPr>
      </w:pPr>
      <w:ins w:id="874" w:author="Ian Brennan" w:date="2023-04-12T15:36:00Z">
        <w:r>
          <w:rPr>
            <w:rFonts w:ascii="CMU Serif Roman" w:eastAsia="CMU Serif Roman" w:hAnsi="CMU Serif Roman" w:cs="CMU Serif Roman"/>
            <w:sz w:val="24"/>
            <w:szCs w:val="24"/>
          </w:rPr>
          <w:t>Supplementary References</w:t>
        </w:r>
      </w:ins>
    </w:p>
    <w:p w14:paraId="52A1A9CE" w14:textId="77B62948" w:rsidR="00E04936" w:rsidRDefault="00C1561C" w:rsidP="00C1561C">
      <w:pPr>
        <w:spacing w:line="360" w:lineRule="auto"/>
        <w:ind w:left="709" w:hanging="709"/>
        <w:rPr>
          <w:ins w:id="875" w:author="Ian Brennan" w:date="2023-04-12T15:36:00Z"/>
          <w:rFonts w:ascii="CMU Serif Roman" w:eastAsia="CMU Serif Roman" w:hAnsi="CMU Serif Roman" w:cs="CMU Serif Roman"/>
          <w:sz w:val="24"/>
          <w:szCs w:val="24"/>
        </w:rPr>
      </w:pPr>
      <w:ins w:id="876" w:author="Ian Brennan" w:date="2023-04-12T15:36:00Z">
        <w:r>
          <w:rPr>
            <w:rFonts w:ascii="CMU Serif Roman" w:hAnsi="CMU Serif Roman" w:cs="CMU Serif Roman"/>
            <w:color w:val="222222"/>
            <w:sz w:val="24"/>
            <w:szCs w:val="24"/>
            <w:shd w:val="clear" w:color="auto" w:fill="FFFFFF"/>
          </w:rPr>
          <w:t>Agnolin, F.</w:t>
        </w:r>
        <w:r w:rsidRPr="00C1561C">
          <w:rPr>
            <w:rFonts w:ascii="CMU Serif Roman" w:hAnsi="CMU Serif Roman" w:cs="CMU Serif Roman"/>
            <w:color w:val="222222"/>
            <w:sz w:val="24"/>
            <w:szCs w:val="24"/>
            <w:shd w:val="clear" w:color="auto" w:fill="FFFFFF"/>
          </w:rPr>
          <w:t xml:space="preserve"> (2012). A new Calyptocephalellidae (Anura, Neobatrachia) from the Upper Cretaceous of Patagonia, Argentina, with comments on its systematic position. </w:t>
        </w:r>
        <w:r w:rsidRPr="00C1561C">
          <w:rPr>
            <w:rFonts w:ascii="CMU Serif Roman" w:hAnsi="CMU Serif Roman" w:cs="CMU Serif Roman"/>
            <w:i/>
            <w:iCs/>
            <w:color w:val="222222"/>
            <w:sz w:val="24"/>
            <w:szCs w:val="24"/>
            <w:shd w:val="clear" w:color="auto" w:fill="FFFFFF"/>
          </w:rPr>
          <w:t>Studia geologica salmanticensia</w:t>
        </w:r>
        <w:r w:rsidRPr="00C1561C">
          <w:rPr>
            <w:rFonts w:ascii="CMU Serif Roman" w:hAnsi="CMU Serif Roman" w:cs="CMU Serif Roman"/>
            <w:color w:val="222222"/>
            <w:sz w:val="24"/>
            <w:szCs w:val="24"/>
            <w:shd w:val="clear" w:color="auto" w:fill="FFFFFF"/>
          </w:rPr>
          <w:t>, </w:t>
        </w:r>
        <w:r w:rsidRPr="00C1561C">
          <w:rPr>
            <w:rFonts w:ascii="CMU Serif Roman" w:hAnsi="CMU Serif Roman" w:cs="CMU Serif Roman"/>
            <w:i/>
            <w:iCs/>
            <w:color w:val="222222"/>
            <w:sz w:val="24"/>
            <w:szCs w:val="24"/>
            <w:shd w:val="clear" w:color="auto" w:fill="FFFFFF"/>
          </w:rPr>
          <w:t>48</w:t>
        </w:r>
        <w:r w:rsidRPr="00C1561C">
          <w:rPr>
            <w:rFonts w:ascii="CMU Serif Roman" w:hAnsi="CMU Serif Roman" w:cs="CMU Serif Roman"/>
            <w:color w:val="222222"/>
            <w:sz w:val="24"/>
            <w:szCs w:val="24"/>
            <w:shd w:val="clear" w:color="auto" w:fill="FFFFFF"/>
          </w:rPr>
          <w:t>(2), 129-178.</w:t>
        </w:r>
      </w:ins>
    </w:p>
    <w:p w14:paraId="751A5F34" w14:textId="0F7FD1E9" w:rsidR="00E04936" w:rsidRDefault="00E04936" w:rsidP="00E04936">
      <w:pPr>
        <w:spacing w:line="360" w:lineRule="auto"/>
        <w:ind w:left="709" w:hanging="709"/>
        <w:rPr>
          <w:ins w:id="877" w:author="Ian Brennan" w:date="2023-04-12T15:36:00Z"/>
          <w:rFonts w:ascii="CMU Serif Roman" w:hAnsi="CMU Serif Roman" w:cs="CMU Serif Roman"/>
          <w:color w:val="222222"/>
          <w:sz w:val="24"/>
          <w:szCs w:val="24"/>
          <w:shd w:val="clear" w:color="auto" w:fill="FFFFFF"/>
        </w:rPr>
      </w:pPr>
      <w:ins w:id="878" w:author="Ian Brennan" w:date="2023-04-12T15:36:00Z">
        <w:r w:rsidRPr="00E04936">
          <w:rPr>
            <w:rFonts w:ascii="CMU Serif Roman" w:hAnsi="CMU Serif Roman" w:cs="CMU Serif Roman"/>
            <w:color w:val="222222"/>
            <w:sz w:val="24"/>
            <w:szCs w:val="24"/>
            <w:shd w:val="clear" w:color="auto" w:fill="FFFFFF"/>
          </w:rPr>
          <w:t xml:space="preserve">Báez, A. M., &amp; Gómez, R. O. (2018). Dealing with homoplasy: osteology and phylogenetic relationships of the bizarre neobatrachian frog </w:t>
        </w:r>
        <w:r w:rsidRPr="00E04936">
          <w:rPr>
            <w:rFonts w:ascii="CMU Serif Roman" w:hAnsi="CMU Serif Roman" w:cs="CMU Serif Roman"/>
            <w:i/>
            <w:iCs/>
            <w:color w:val="222222"/>
            <w:sz w:val="24"/>
            <w:szCs w:val="24"/>
            <w:shd w:val="clear" w:color="auto" w:fill="FFFFFF"/>
          </w:rPr>
          <w:t xml:space="preserve">Baurubatrachus pricei </w:t>
        </w:r>
        <w:r w:rsidRPr="00E04936">
          <w:rPr>
            <w:rFonts w:ascii="CMU Serif Roman" w:hAnsi="CMU Serif Roman" w:cs="CMU Serif Roman"/>
            <w:color w:val="222222"/>
            <w:sz w:val="24"/>
            <w:szCs w:val="24"/>
            <w:shd w:val="clear" w:color="auto" w:fill="FFFFFF"/>
          </w:rPr>
          <w:t>from the Upper Cretaceous of Brazil. </w:t>
        </w:r>
        <w:r w:rsidRPr="00E04936">
          <w:rPr>
            <w:rFonts w:ascii="CMU Serif Roman" w:hAnsi="CMU Serif Roman" w:cs="CMU Serif Roman"/>
            <w:i/>
            <w:iCs/>
            <w:color w:val="222222"/>
            <w:sz w:val="24"/>
            <w:szCs w:val="24"/>
            <w:shd w:val="clear" w:color="auto" w:fill="FFFFFF"/>
          </w:rPr>
          <w:t>Journal of Systematic Palaeontology</w:t>
        </w:r>
        <w:r w:rsidRPr="00E04936">
          <w:rPr>
            <w:rFonts w:ascii="CMU Serif Roman" w:hAnsi="CMU Serif Roman" w:cs="CMU Serif Roman"/>
            <w:color w:val="222222"/>
            <w:sz w:val="24"/>
            <w:szCs w:val="24"/>
            <w:shd w:val="clear" w:color="auto" w:fill="FFFFFF"/>
          </w:rPr>
          <w:t>, </w:t>
        </w:r>
        <w:r w:rsidRPr="00E04936">
          <w:rPr>
            <w:rFonts w:ascii="CMU Serif Roman" w:hAnsi="CMU Serif Roman" w:cs="CMU Serif Roman"/>
            <w:i/>
            <w:iCs/>
            <w:color w:val="222222"/>
            <w:sz w:val="24"/>
            <w:szCs w:val="24"/>
            <w:shd w:val="clear" w:color="auto" w:fill="FFFFFF"/>
          </w:rPr>
          <w:t>16</w:t>
        </w:r>
        <w:r w:rsidRPr="00E04936">
          <w:rPr>
            <w:rFonts w:ascii="CMU Serif Roman" w:hAnsi="CMU Serif Roman" w:cs="CMU Serif Roman"/>
            <w:color w:val="222222"/>
            <w:sz w:val="24"/>
            <w:szCs w:val="24"/>
            <w:shd w:val="clear" w:color="auto" w:fill="FFFFFF"/>
          </w:rPr>
          <w:t>(4), 279-308.</w:t>
        </w:r>
      </w:ins>
    </w:p>
    <w:p w14:paraId="35A48FD7" w14:textId="65B8E27F" w:rsidR="007A133D" w:rsidRDefault="007A133D" w:rsidP="00E04936">
      <w:pPr>
        <w:spacing w:line="360" w:lineRule="auto"/>
        <w:ind w:left="709" w:hanging="709"/>
        <w:rPr>
          <w:ins w:id="879" w:author="Ian Brennan" w:date="2023-04-12T15:36:00Z"/>
          <w:rFonts w:ascii="CMU Serif Roman" w:hAnsi="CMU Serif Roman" w:cs="CMU Serif Roman"/>
          <w:color w:val="222222"/>
          <w:sz w:val="24"/>
          <w:szCs w:val="24"/>
          <w:shd w:val="clear" w:color="auto" w:fill="FFFFFF"/>
        </w:rPr>
      </w:pPr>
      <w:ins w:id="880" w:author="Ian Brennan" w:date="2023-04-12T15:36:00Z">
        <w:r w:rsidRPr="007A133D">
          <w:rPr>
            <w:rFonts w:ascii="CMU Serif Roman" w:hAnsi="CMU Serif Roman" w:cs="CMU Serif Roman"/>
            <w:color w:val="222222"/>
            <w:sz w:val="24"/>
            <w:szCs w:val="24"/>
            <w:shd w:val="clear" w:color="auto" w:fill="FFFFFF"/>
          </w:rPr>
          <w:t>Hoang, D. T., Chernomor, O., Von Haeseler, A., Minh, B. Q., &amp; Vinh, L. S. (2018). UFBoot2: improving the ultrafast bootstrap approximation. </w:t>
        </w:r>
        <w:r w:rsidRPr="007A133D">
          <w:rPr>
            <w:rFonts w:ascii="CMU Serif Roman" w:hAnsi="CMU Serif Roman" w:cs="CMU Serif Roman"/>
            <w:i/>
            <w:iCs/>
            <w:color w:val="222222"/>
            <w:sz w:val="24"/>
            <w:szCs w:val="24"/>
            <w:shd w:val="clear" w:color="auto" w:fill="FFFFFF"/>
          </w:rPr>
          <w:t>Molecular biology and evolution</w:t>
        </w:r>
        <w:r w:rsidRPr="007A133D">
          <w:rPr>
            <w:rFonts w:ascii="CMU Serif Roman" w:hAnsi="CMU Serif Roman" w:cs="CMU Serif Roman"/>
            <w:color w:val="222222"/>
            <w:sz w:val="24"/>
            <w:szCs w:val="24"/>
            <w:shd w:val="clear" w:color="auto" w:fill="FFFFFF"/>
          </w:rPr>
          <w:t>, </w:t>
        </w:r>
        <w:r w:rsidRPr="007A133D">
          <w:rPr>
            <w:rFonts w:ascii="CMU Serif Roman" w:hAnsi="CMU Serif Roman" w:cs="CMU Serif Roman"/>
            <w:i/>
            <w:iCs/>
            <w:color w:val="222222"/>
            <w:sz w:val="24"/>
            <w:szCs w:val="24"/>
            <w:shd w:val="clear" w:color="auto" w:fill="FFFFFF"/>
          </w:rPr>
          <w:t>35</w:t>
        </w:r>
        <w:r w:rsidRPr="007A133D">
          <w:rPr>
            <w:rFonts w:ascii="CMU Serif Roman" w:hAnsi="CMU Serif Roman" w:cs="CMU Serif Roman"/>
            <w:color w:val="222222"/>
            <w:sz w:val="24"/>
            <w:szCs w:val="24"/>
            <w:shd w:val="clear" w:color="auto" w:fill="FFFFFF"/>
          </w:rPr>
          <w:t>(2), 518-522.</w:t>
        </w:r>
      </w:ins>
    </w:p>
    <w:p w14:paraId="58625536" w14:textId="239DBCBD" w:rsidR="00183E32" w:rsidRPr="00183E32" w:rsidRDefault="00183E32" w:rsidP="00183E32">
      <w:pPr>
        <w:spacing w:line="360" w:lineRule="auto"/>
        <w:ind w:left="720" w:hanging="720"/>
        <w:rPr>
          <w:ins w:id="881" w:author="Ian Brennan" w:date="2023-04-12T15:36:00Z"/>
          <w:rFonts w:ascii="CMU Serif Roman" w:eastAsia="CMU Serif Roman" w:hAnsi="CMU Serif Roman" w:cs="CMU Serif Roman"/>
          <w:color w:val="222222"/>
          <w:sz w:val="48"/>
          <w:szCs w:val="48"/>
          <w:highlight w:val="white"/>
        </w:rPr>
      </w:pPr>
      <w:ins w:id="882" w:author="Ian Brennan" w:date="2023-04-12T15:36:00Z">
        <w:r w:rsidRPr="005252B0">
          <w:rPr>
            <w:rFonts w:ascii="CMU Serif Roman" w:hAnsi="CMU Serif Roman" w:cs="CMU Serif Roman"/>
            <w:color w:val="222222"/>
            <w:sz w:val="24"/>
            <w:szCs w:val="24"/>
            <w:shd w:val="clear" w:color="auto" w:fill="FFFFFF"/>
          </w:rPr>
          <w:t>Matzke, N. J. (2014). Model selection in historical biogeography reveals that founder-event speciation is a crucial process in island clades. </w:t>
        </w:r>
        <w:r w:rsidRPr="005252B0">
          <w:rPr>
            <w:rFonts w:ascii="CMU Serif Roman" w:hAnsi="CMU Serif Roman" w:cs="CMU Serif Roman"/>
            <w:i/>
            <w:iCs/>
            <w:color w:val="222222"/>
            <w:sz w:val="24"/>
            <w:szCs w:val="24"/>
            <w:shd w:val="clear" w:color="auto" w:fill="FFFFFF"/>
          </w:rPr>
          <w:t>Systematic biology</w:t>
        </w:r>
        <w:r w:rsidRPr="005252B0">
          <w:rPr>
            <w:rFonts w:ascii="CMU Serif Roman" w:hAnsi="CMU Serif Roman" w:cs="CMU Serif Roman"/>
            <w:color w:val="222222"/>
            <w:sz w:val="24"/>
            <w:szCs w:val="24"/>
            <w:shd w:val="clear" w:color="auto" w:fill="FFFFFF"/>
          </w:rPr>
          <w:t>, </w:t>
        </w:r>
        <w:r w:rsidRPr="005252B0">
          <w:rPr>
            <w:rFonts w:ascii="CMU Serif Roman" w:hAnsi="CMU Serif Roman" w:cs="CMU Serif Roman"/>
            <w:i/>
            <w:iCs/>
            <w:color w:val="222222"/>
            <w:sz w:val="24"/>
            <w:szCs w:val="24"/>
            <w:shd w:val="clear" w:color="auto" w:fill="FFFFFF"/>
          </w:rPr>
          <w:t>63</w:t>
        </w:r>
        <w:r w:rsidRPr="005252B0">
          <w:rPr>
            <w:rFonts w:ascii="CMU Serif Roman" w:hAnsi="CMU Serif Roman" w:cs="CMU Serif Roman"/>
            <w:color w:val="222222"/>
            <w:sz w:val="24"/>
            <w:szCs w:val="24"/>
            <w:shd w:val="clear" w:color="auto" w:fill="FFFFFF"/>
          </w:rPr>
          <w:t>(6), 951-970.</w:t>
        </w:r>
      </w:ins>
    </w:p>
    <w:p w14:paraId="120FEF7E" w14:textId="67980FD1" w:rsidR="006039C2" w:rsidRPr="006039C2" w:rsidRDefault="006039C2" w:rsidP="00E04936">
      <w:pPr>
        <w:spacing w:line="360" w:lineRule="auto"/>
        <w:ind w:left="709" w:hanging="709"/>
        <w:rPr>
          <w:ins w:id="883" w:author="Ian Brennan" w:date="2023-04-12T15:36:00Z"/>
          <w:rFonts w:ascii="CMU Serif Roman" w:hAnsi="CMU Serif Roman" w:cs="CMU Serif Roman"/>
          <w:color w:val="222222"/>
          <w:sz w:val="36"/>
          <w:szCs w:val="36"/>
          <w:shd w:val="clear" w:color="auto" w:fill="FFFFFF"/>
        </w:rPr>
      </w:pPr>
      <w:ins w:id="884" w:author="Ian Brennan" w:date="2023-04-12T15:36:00Z">
        <w:r w:rsidRPr="006039C2">
          <w:rPr>
            <w:rFonts w:ascii="CMU Serif Roman" w:hAnsi="CMU Serif Roman" w:cs="CMU Serif Roman"/>
            <w:color w:val="222222"/>
            <w:sz w:val="24"/>
            <w:szCs w:val="24"/>
            <w:shd w:val="clear" w:color="auto" w:fill="FFFFFF"/>
          </w:rPr>
          <w:t>Moura, P. H. A., Costa, F. R., Anelli, L. E., &amp; Nunes, I. (2021). A new genus of fossil frog (Anura) from lower Cretaceous deposits in South America. </w:t>
        </w:r>
        <w:r w:rsidRPr="006039C2">
          <w:rPr>
            <w:rFonts w:ascii="CMU Serif Roman" w:hAnsi="CMU Serif Roman" w:cs="CMU Serif Roman"/>
            <w:i/>
            <w:iCs/>
            <w:color w:val="222222"/>
            <w:sz w:val="24"/>
            <w:szCs w:val="24"/>
            <w:shd w:val="clear" w:color="auto" w:fill="FFFFFF"/>
          </w:rPr>
          <w:t>Anais da Academia Brasileira de Ciências</w:t>
        </w:r>
        <w:r w:rsidRPr="006039C2">
          <w:rPr>
            <w:rFonts w:ascii="CMU Serif Roman" w:hAnsi="CMU Serif Roman" w:cs="CMU Serif Roman"/>
            <w:color w:val="222222"/>
            <w:sz w:val="24"/>
            <w:szCs w:val="24"/>
            <w:shd w:val="clear" w:color="auto" w:fill="FFFFFF"/>
          </w:rPr>
          <w:t>, </w:t>
        </w:r>
        <w:r w:rsidRPr="006039C2">
          <w:rPr>
            <w:rFonts w:ascii="CMU Serif Roman" w:hAnsi="CMU Serif Roman" w:cs="CMU Serif Roman"/>
            <w:i/>
            <w:iCs/>
            <w:color w:val="222222"/>
            <w:sz w:val="24"/>
            <w:szCs w:val="24"/>
            <w:shd w:val="clear" w:color="auto" w:fill="FFFFFF"/>
          </w:rPr>
          <w:t>93</w:t>
        </w:r>
        <w:r w:rsidRPr="006039C2">
          <w:rPr>
            <w:rFonts w:ascii="CMU Serif Roman" w:hAnsi="CMU Serif Roman" w:cs="CMU Serif Roman"/>
            <w:color w:val="222222"/>
            <w:sz w:val="24"/>
            <w:szCs w:val="24"/>
            <w:shd w:val="clear" w:color="auto" w:fill="FFFFFF"/>
          </w:rPr>
          <w:t>.</w:t>
        </w:r>
      </w:ins>
    </w:p>
    <w:p w14:paraId="169C5299" w14:textId="54E5A82C" w:rsidR="00E04936" w:rsidRDefault="00E04936" w:rsidP="00E04936">
      <w:pPr>
        <w:spacing w:line="360" w:lineRule="auto"/>
        <w:ind w:left="709" w:hanging="709"/>
        <w:rPr>
          <w:ins w:id="885" w:author="Ian Brennan" w:date="2023-04-12T15:36:00Z"/>
          <w:rFonts w:ascii="CMU Serif Roman" w:hAnsi="CMU Serif Roman" w:cs="CMU Serif Roman"/>
          <w:color w:val="222222"/>
          <w:sz w:val="24"/>
          <w:szCs w:val="24"/>
          <w:shd w:val="clear" w:color="auto" w:fill="FFFFFF"/>
        </w:rPr>
      </w:pPr>
      <w:ins w:id="886" w:author="Ian Brennan" w:date="2023-04-12T15:36:00Z">
        <w:r w:rsidRPr="00E04936">
          <w:rPr>
            <w:rFonts w:ascii="CMU Serif Roman" w:hAnsi="CMU Serif Roman" w:cs="CMU Serif Roman"/>
            <w:color w:val="222222"/>
            <w:sz w:val="24"/>
            <w:szCs w:val="24"/>
            <w:shd w:val="clear" w:color="auto" w:fill="FFFFFF"/>
          </w:rPr>
          <w:t xml:space="preserve">Muzzopappa, P., &amp; Báez, A. M. (2009). Systematic status of the mid-Tertiary neobatrachian frog </w:t>
        </w:r>
        <w:r w:rsidRPr="00E04936">
          <w:rPr>
            <w:rFonts w:ascii="CMU Serif Roman" w:hAnsi="CMU Serif Roman" w:cs="CMU Serif Roman"/>
            <w:i/>
            <w:iCs/>
            <w:color w:val="222222"/>
            <w:sz w:val="24"/>
            <w:szCs w:val="24"/>
            <w:shd w:val="clear" w:color="auto" w:fill="FFFFFF"/>
          </w:rPr>
          <w:t>Calyptocephalella canqueli</w:t>
        </w:r>
        <w:r w:rsidRPr="00E04936">
          <w:rPr>
            <w:rFonts w:ascii="CMU Serif Roman" w:hAnsi="CMU Serif Roman" w:cs="CMU Serif Roman"/>
            <w:color w:val="222222"/>
            <w:sz w:val="24"/>
            <w:szCs w:val="24"/>
            <w:shd w:val="clear" w:color="auto" w:fill="FFFFFF"/>
          </w:rPr>
          <w:t xml:space="preserve"> from Patagonia (Argentina), with comments on the evolution of the genus. </w:t>
        </w:r>
        <w:r w:rsidRPr="00E04936">
          <w:rPr>
            <w:rFonts w:ascii="CMU Serif Roman" w:hAnsi="CMU Serif Roman" w:cs="CMU Serif Roman"/>
            <w:i/>
            <w:iCs/>
            <w:color w:val="222222"/>
            <w:sz w:val="24"/>
            <w:szCs w:val="24"/>
            <w:shd w:val="clear" w:color="auto" w:fill="FFFFFF"/>
          </w:rPr>
          <w:t>Ameghiniana</w:t>
        </w:r>
        <w:r w:rsidRPr="00E04936">
          <w:rPr>
            <w:rFonts w:ascii="CMU Serif Roman" w:hAnsi="CMU Serif Roman" w:cs="CMU Serif Roman"/>
            <w:color w:val="222222"/>
            <w:sz w:val="24"/>
            <w:szCs w:val="24"/>
            <w:shd w:val="clear" w:color="auto" w:fill="FFFFFF"/>
          </w:rPr>
          <w:t>, </w:t>
        </w:r>
        <w:r w:rsidRPr="00E04936">
          <w:rPr>
            <w:rFonts w:ascii="CMU Serif Roman" w:hAnsi="CMU Serif Roman" w:cs="CMU Serif Roman"/>
            <w:i/>
            <w:iCs/>
            <w:color w:val="222222"/>
            <w:sz w:val="24"/>
            <w:szCs w:val="24"/>
            <w:shd w:val="clear" w:color="auto" w:fill="FFFFFF"/>
          </w:rPr>
          <w:t>46</w:t>
        </w:r>
        <w:r w:rsidRPr="00E04936">
          <w:rPr>
            <w:rFonts w:ascii="CMU Serif Roman" w:hAnsi="CMU Serif Roman" w:cs="CMU Serif Roman"/>
            <w:color w:val="222222"/>
            <w:sz w:val="24"/>
            <w:szCs w:val="24"/>
            <w:shd w:val="clear" w:color="auto" w:fill="FFFFFF"/>
          </w:rPr>
          <w:t>(1), 113-125.</w:t>
        </w:r>
      </w:ins>
    </w:p>
    <w:p w14:paraId="0971752E" w14:textId="1B64FBDD" w:rsidR="00FC361E" w:rsidRPr="00FC361E" w:rsidRDefault="00FC361E" w:rsidP="00FC361E">
      <w:pPr>
        <w:spacing w:line="360" w:lineRule="auto"/>
        <w:ind w:left="720" w:hanging="720"/>
        <w:rPr>
          <w:ins w:id="887" w:author="Ian Brennan" w:date="2023-04-12T15:36:00Z"/>
          <w:rFonts w:ascii="CMU Serif Roman" w:eastAsia="CMU Serif Roman" w:hAnsi="CMU Serif Roman" w:cs="CMU Serif Roman"/>
          <w:sz w:val="24"/>
          <w:szCs w:val="24"/>
        </w:rPr>
      </w:pPr>
      <w:ins w:id="888" w:author="Ian Brennan" w:date="2023-04-12T15:36:00Z">
        <w:r w:rsidRPr="008B6D7A">
          <w:rPr>
            <w:rFonts w:ascii="CMU Serif Roman" w:eastAsia="CMU Serif Roman" w:hAnsi="CMU Serif Roman" w:cs="CMU Serif Roman"/>
            <w:color w:val="222222"/>
            <w:sz w:val="24"/>
            <w:szCs w:val="24"/>
            <w:highlight w:val="white"/>
          </w:rPr>
          <w:t xml:space="preserve">Nicoli, L., Muzzopappa, P., Espinoza, N., &amp; Melchor, R. (2022). A new fossil species of </w:t>
        </w:r>
        <w:r w:rsidRPr="00924477">
          <w:rPr>
            <w:rFonts w:ascii="CMU Serif Roman" w:eastAsia="CMU Serif Roman" w:hAnsi="CMU Serif Roman" w:cs="CMU Serif Roman"/>
            <w:i/>
            <w:iCs/>
            <w:color w:val="222222"/>
            <w:sz w:val="24"/>
            <w:szCs w:val="24"/>
            <w:highlight w:val="white"/>
          </w:rPr>
          <w:t>Calyptocephalella</w:t>
        </w:r>
        <w:r w:rsidRPr="008B6D7A">
          <w:rPr>
            <w:rFonts w:ascii="CMU Serif Roman" w:eastAsia="CMU Serif Roman" w:hAnsi="CMU Serif Roman" w:cs="CMU Serif Roman"/>
            <w:color w:val="222222"/>
            <w:sz w:val="24"/>
            <w:szCs w:val="24"/>
            <w:highlight w:val="white"/>
          </w:rPr>
          <w:t xml:space="preserve"> (Anura: Australobatrachia) from the Miocene of northern Patagonia: Novel evidence of the broad past diversity of the genus. </w:t>
        </w:r>
        <w:r w:rsidRPr="008B6D7A">
          <w:rPr>
            <w:rFonts w:ascii="CMU Serif Roman" w:eastAsia="CMU Serif Roman" w:hAnsi="CMU Serif Roman" w:cs="CMU Serif Roman"/>
            <w:i/>
            <w:color w:val="222222"/>
            <w:sz w:val="24"/>
            <w:szCs w:val="24"/>
            <w:highlight w:val="white"/>
          </w:rPr>
          <w:t>Journal of South American Earth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119</w:t>
        </w:r>
        <w:r w:rsidRPr="008B6D7A">
          <w:rPr>
            <w:rFonts w:ascii="CMU Serif Roman" w:eastAsia="CMU Serif Roman" w:hAnsi="CMU Serif Roman" w:cs="CMU Serif Roman"/>
            <w:color w:val="222222"/>
            <w:sz w:val="24"/>
            <w:szCs w:val="24"/>
            <w:highlight w:val="white"/>
          </w:rPr>
          <w:t>, 104008.</w:t>
        </w:r>
      </w:ins>
    </w:p>
    <w:p w14:paraId="6CB57F21" w14:textId="439DF8C7" w:rsidR="00E04936" w:rsidRPr="008B6D7A" w:rsidRDefault="00264945">
      <w:pPr>
        <w:spacing w:line="360" w:lineRule="auto"/>
        <w:ind w:left="709" w:hanging="709"/>
        <w:rPr>
          <w:rFonts w:ascii="CMU Serif Roman" w:eastAsia="CMU Serif Roman" w:hAnsi="CMU Serif Roman" w:cs="CMU Serif Roman"/>
          <w:sz w:val="24"/>
          <w:szCs w:val="24"/>
        </w:rPr>
        <w:pPrChange w:id="889" w:author="Ian Brennan" w:date="2023-04-12T15:36:00Z">
          <w:pPr>
            <w:spacing w:line="360" w:lineRule="auto"/>
          </w:pPr>
        </w:pPrChange>
      </w:pPr>
      <w:ins w:id="890" w:author="Ian Brennan" w:date="2023-04-12T15:36:00Z">
        <w:r w:rsidRPr="00264945">
          <w:rPr>
            <w:rFonts w:ascii="CMU Serif Roman" w:hAnsi="CMU Serif Roman" w:cs="CMU Serif Roman"/>
            <w:color w:val="222222"/>
            <w:sz w:val="24"/>
            <w:szCs w:val="24"/>
            <w:shd w:val="clear" w:color="auto" w:fill="FFFFFF"/>
          </w:rPr>
          <w:lastRenderedPageBreak/>
          <w:t>Van Dam, M. H., &amp; Matzke, N. J. (2016). Evaluating the influence of connectivity and distance on biogeographical patterns in the south‐western deserts of North America. </w:t>
        </w:r>
        <w:r w:rsidRPr="00264945">
          <w:rPr>
            <w:rFonts w:ascii="CMU Serif Roman" w:hAnsi="CMU Serif Roman" w:cs="CMU Serif Roman"/>
            <w:i/>
            <w:iCs/>
            <w:color w:val="222222"/>
            <w:sz w:val="24"/>
            <w:szCs w:val="24"/>
            <w:shd w:val="clear" w:color="auto" w:fill="FFFFFF"/>
          </w:rPr>
          <w:t>Journal of Biogeography</w:t>
        </w:r>
        <w:r w:rsidRPr="00264945">
          <w:rPr>
            <w:rFonts w:ascii="CMU Serif Roman" w:hAnsi="CMU Serif Roman" w:cs="CMU Serif Roman"/>
            <w:color w:val="222222"/>
            <w:sz w:val="24"/>
            <w:szCs w:val="24"/>
            <w:shd w:val="clear" w:color="auto" w:fill="FFFFFF"/>
          </w:rPr>
          <w:t>, </w:t>
        </w:r>
        <w:r w:rsidRPr="00264945">
          <w:rPr>
            <w:rFonts w:ascii="CMU Serif Roman" w:hAnsi="CMU Serif Roman" w:cs="CMU Serif Roman"/>
            <w:i/>
            <w:iCs/>
            <w:color w:val="222222"/>
            <w:sz w:val="24"/>
            <w:szCs w:val="24"/>
            <w:shd w:val="clear" w:color="auto" w:fill="FFFFFF"/>
          </w:rPr>
          <w:t>43</w:t>
        </w:r>
        <w:r w:rsidRPr="00264945">
          <w:rPr>
            <w:rFonts w:ascii="CMU Serif Roman" w:hAnsi="CMU Serif Roman" w:cs="CMU Serif Roman"/>
            <w:color w:val="222222"/>
            <w:sz w:val="24"/>
            <w:szCs w:val="24"/>
            <w:shd w:val="clear" w:color="auto" w:fill="FFFFFF"/>
          </w:rPr>
          <w:t>(8), 1514-1532.</w:t>
        </w:r>
      </w:ins>
    </w:p>
    <w:sectPr w:rsidR="00E04936" w:rsidRPr="008B6D7A" w:rsidSect="00F51CB8">
      <w:pgSz w:w="12240" w:h="15840"/>
      <w:pgMar w:top="1440" w:right="1440" w:bottom="1440" w:left="1440" w:header="720" w:footer="720" w:gutter="0"/>
      <w:lnNumType w:countBy="1" w:restart="continuou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EA790" w14:textId="77777777" w:rsidR="00746178" w:rsidRDefault="00746178">
      <w:pPr>
        <w:spacing w:line="240" w:lineRule="auto"/>
      </w:pPr>
      <w:r>
        <w:separator/>
      </w:r>
    </w:p>
  </w:endnote>
  <w:endnote w:type="continuationSeparator" w:id="0">
    <w:p w14:paraId="43C1C857" w14:textId="77777777" w:rsidR="00746178" w:rsidRDefault="00746178">
      <w:pPr>
        <w:spacing w:line="240" w:lineRule="auto"/>
      </w:pPr>
      <w:r>
        <w:continuationSeparator/>
      </w:r>
    </w:p>
  </w:endnote>
  <w:endnote w:type="continuationNotice" w:id="1">
    <w:p w14:paraId="4616D0D2" w14:textId="77777777" w:rsidR="00746178" w:rsidRDefault="0074617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MU Serif Roman">
    <w:altName w:val="CMU SERIF ROMAN"/>
    <w:panose1 w:val="02000603000000000000"/>
    <w:charset w:val="00"/>
    <w:family w:val="auto"/>
    <w:pitch w:val="variable"/>
    <w:sig w:usb0="E10002FF" w:usb1="5201E9EB" w:usb2="02020004"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4D"/>
    <w:family w:val="decorative"/>
    <w:pitch w:val="variable"/>
    <w:sig w:usb0="00000003" w:usb1="00000000" w:usb2="00000000" w:usb3="00000000" w:csb0="80000001" w:csb1="00000000"/>
  </w:font>
  <w:font w:name="Quattrocento Sans">
    <w:panose1 w:val="020B0502050000020003"/>
    <w:charset w:val="00"/>
    <w:family w:val="swiss"/>
    <w:pitch w:val="variable"/>
    <w:sig w:usb0="800000BF" w:usb1="4000005B"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2542185"/>
      <w:docPartObj>
        <w:docPartGallery w:val="Page Numbers (Bottom of Page)"/>
        <w:docPartUnique/>
      </w:docPartObj>
    </w:sdtPr>
    <w:sdtContent>
      <w:p w14:paraId="42824052" w14:textId="73287BB1"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230BAFD" w14:textId="77777777" w:rsidR="00EB7EAC" w:rsidRPr="00EB7EAC" w:rsidRDefault="00EB7EAC">
    <w:pPr>
      <w:pStyle w:val="Footer"/>
      <w:rPr>
        <w:rFonts w:ascii="CMU Serif Roman" w:hAnsi="CMU Serif Roman" w:cs="CMU Serif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802748"/>
      <w:docPartObj>
        <w:docPartGallery w:val="Page Numbers (Bottom of Page)"/>
        <w:docPartUnique/>
      </w:docPartObj>
    </w:sdtPr>
    <w:sdtEndPr>
      <w:rPr>
        <w:rStyle w:val="PageNumber"/>
        <w:rFonts w:ascii="CMU Serif Roman" w:hAnsi="CMU Serif Roman" w:cs="CMU Serif Roman"/>
        <w:sz w:val="24"/>
        <w:szCs w:val="24"/>
      </w:rPr>
    </w:sdtEndPr>
    <w:sdtContent>
      <w:p w14:paraId="39DAB00A" w14:textId="64EF75F6"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BCD9BB2" w14:textId="77777777" w:rsidR="00EB7EAC" w:rsidRDefault="00EB7E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A9F47" w14:textId="77777777" w:rsidR="00746178" w:rsidRDefault="00746178">
      <w:pPr>
        <w:spacing w:line="240" w:lineRule="auto"/>
      </w:pPr>
      <w:r>
        <w:separator/>
      </w:r>
    </w:p>
  </w:footnote>
  <w:footnote w:type="continuationSeparator" w:id="0">
    <w:p w14:paraId="4F7FD098" w14:textId="77777777" w:rsidR="00746178" w:rsidRDefault="00746178">
      <w:pPr>
        <w:spacing w:line="240" w:lineRule="auto"/>
      </w:pPr>
      <w:r>
        <w:continuationSeparator/>
      </w:r>
    </w:p>
  </w:footnote>
  <w:footnote w:type="continuationNotice" w:id="1">
    <w:p w14:paraId="39A2B4AE" w14:textId="77777777" w:rsidR="00746178" w:rsidRDefault="0074617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A1247" w14:textId="0AA8036A" w:rsidR="005846CD" w:rsidRPr="005846CD" w:rsidRDefault="005846CD" w:rsidP="005846CD">
    <w:pPr>
      <w:pStyle w:val="Header"/>
      <w:jc w:val="right"/>
      <w:rPr>
        <w:rFonts w:ascii="CMU Serif Roman" w:hAnsi="CMU Serif Roman" w:cs="CMU Serif Roman"/>
        <w:sz w:val="24"/>
        <w:szCs w:val="24"/>
        <w:lang w:val="en-AU"/>
      </w:rPr>
    </w:pPr>
    <w:r>
      <w:rPr>
        <w:rFonts w:ascii="CMU Serif Roman" w:hAnsi="CMU Serif Roman" w:cs="CMU Serif Roman"/>
        <w:sz w:val="24"/>
        <w:szCs w:val="24"/>
        <w:lang w:val="en-AU"/>
      </w:rPr>
      <w:t>Brennan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DA594" w14:textId="4859A3C2" w:rsidR="005846CD" w:rsidRPr="005846CD" w:rsidRDefault="005846CD" w:rsidP="005846CD">
    <w:pPr>
      <w:pStyle w:val="Header"/>
      <w:jc w:val="right"/>
      <w:rPr>
        <w:rFonts w:ascii="CMU Serif Roman" w:hAnsi="CMU Serif Roman" w:cs="CMU Serif Roman"/>
        <w:sz w:val="24"/>
        <w:szCs w:val="24"/>
      </w:rPr>
    </w:pPr>
    <w:r w:rsidRPr="005846CD">
      <w:rPr>
        <w:rFonts w:ascii="CMU Serif Roman" w:hAnsi="CMU Serif Roman" w:cs="CMU Serif Roman"/>
        <w:sz w:val="24"/>
        <w:szCs w:val="24"/>
      </w:rPr>
      <w:t>AUSTRALIAN FROG PHYLOGENOMICS</w:t>
    </w:r>
  </w:p>
  <w:p w14:paraId="525CCF98" w14:textId="77777777" w:rsidR="006211A3" w:rsidRDefault="006211A3"/>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an Brennan">
    <w15:presenceInfo w15:providerId="None" w15:userId="Ian Brennan"/>
  </w15:person>
  <w15:person w15:author="Ian Brennan [2]">
    <w15:presenceInfo w15:providerId="AD" w15:userId="S::ian.brennan4@nhm.ac.uk::c8d2ab6a-c7b5-458e-8ca7-e3915432a6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trackRevisions/>
  <w:defaultTabStop w:val="720"/>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1A3"/>
    <w:rsid w:val="000003E6"/>
    <w:rsid w:val="00000DDB"/>
    <w:rsid w:val="00003FDA"/>
    <w:rsid w:val="000123C3"/>
    <w:rsid w:val="00013486"/>
    <w:rsid w:val="00014010"/>
    <w:rsid w:val="00014246"/>
    <w:rsid w:val="000150FF"/>
    <w:rsid w:val="000151A3"/>
    <w:rsid w:val="00026F81"/>
    <w:rsid w:val="00037A0A"/>
    <w:rsid w:val="00037C80"/>
    <w:rsid w:val="00043C3E"/>
    <w:rsid w:val="0004595B"/>
    <w:rsid w:val="00050AA9"/>
    <w:rsid w:val="00053E16"/>
    <w:rsid w:val="00055FEC"/>
    <w:rsid w:val="00060B36"/>
    <w:rsid w:val="00064D1F"/>
    <w:rsid w:val="00067748"/>
    <w:rsid w:val="00087FAA"/>
    <w:rsid w:val="000937F0"/>
    <w:rsid w:val="0009762C"/>
    <w:rsid w:val="000C259F"/>
    <w:rsid w:val="000C32BD"/>
    <w:rsid w:val="000E2634"/>
    <w:rsid w:val="000E2813"/>
    <w:rsid w:val="000E65F8"/>
    <w:rsid w:val="000F0FEE"/>
    <w:rsid w:val="000F471C"/>
    <w:rsid w:val="000F756B"/>
    <w:rsid w:val="001011B1"/>
    <w:rsid w:val="001023EA"/>
    <w:rsid w:val="00104485"/>
    <w:rsid w:val="00104FD0"/>
    <w:rsid w:val="001068D0"/>
    <w:rsid w:val="00106C43"/>
    <w:rsid w:val="0011326C"/>
    <w:rsid w:val="00113772"/>
    <w:rsid w:val="00116712"/>
    <w:rsid w:val="001253C1"/>
    <w:rsid w:val="00127A69"/>
    <w:rsid w:val="001303E7"/>
    <w:rsid w:val="00137BE0"/>
    <w:rsid w:val="001412F3"/>
    <w:rsid w:val="0015470C"/>
    <w:rsid w:val="00163C62"/>
    <w:rsid w:val="0016477E"/>
    <w:rsid w:val="001660C1"/>
    <w:rsid w:val="001663E8"/>
    <w:rsid w:val="001672B8"/>
    <w:rsid w:val="001707E2"/>
    <w:rsid w:val="00171C7B"/>
    <w:rsid w:val="00174787"/>
    <w:rsid w:val="00183E32"/>
    <w:rsid w:val="00184BC6"/>
    <w:rsid w:val="00193EB9"/>
    <w:rsid w:val="001B2840"/>
    <w:rsid w:val="001B642C"/>
    <w:rsid w:val="001D43A8"/>
    <w:rsid w:val="001E66F2"/>
    <w:rsid w:val="001E7C4A"/>
    <w:rsid w:val="001F270F"/>
    <w:rsid w:val="001F3696"/>
    <w:rsid w:val="001F468C"/>
    <w:rsid w:val="001F5887"/>
    <w:rsid w:val="002036E2"/>
    <w:rsid w:val="00205EA3"/>
    <w:rsid w:val="00207B35"/>
    <w:rsid w:val="0021005A"/>
    <w:rsid w:val="00211348"/>
    <w:rsid w:val="00215FB8"/>
    <w:rsid w:val="00221AE0"/>
    <w:rsid w:val="00222651"/>
    <w:rsid w:val="00230300"/>
    <w:rsid w:val="0023457C"/>
    <w:rsid w:val="00244C2C"/>
    <w:rsid w:val="002462B5"/>
    <w:rsid w:val="002513E1"/>
    <w:rsid w:val="0025210B"/>
    <w:rsid w:val="00254786"/>
    <w:rsid w:val="002624ED"/>
    <w:rsid w:val="00264945"/>
    <w:rsid w:val="00267D20"/>
    <w:rsid w:val="00271517"/>
    <w:rsid w:val="0027276A"/>
    <w:rsid w:val="0027453F"/>
    <w:rsid w:val="00291FC3"/>
    <w:rsid w:val="0029485E"/>
    <w:rsid w:val="002979BD"/>
    <w:rsid w:val="002A1D58"/>
    <w:rsid w:val="002A4C2F"/>
    <w:rsid w:val="002C5D14"/>
    <w:rsid w:val="002D2C89"/>
    <w:rsid w:val="002D7687"/>
    <w:rsid w:val="002E488F"/>
    <w:rsid w:val="002E50C0"/>
    <w:rsid w:val="002F1975"/>
    <w:rsid w:val="002F2867"/>
    <w:rsid w:val="002F3807"/>
    <w:rsid w:val="002F45DA"/>
    <w:rsid w:val="002F567C"/>
    <w:rsid w:val="002F7EDC"/>
    <w:rsid w:val="00301BF0"/>
    <w:rsid w:val="00304084"/>
    <w:rsid w:val="003064A4"/>
    <w:rsid w:val="00310DC7"/>
    <w:rsid w:val="00317B0D"/>
    <w:rsid w:val="0032209D"/>
    <w:rsid w:val="00336BBF"/>
    <w:rsid w:val="00342958"/>
    <w:rsid w:val="003431C6"/>
    <w:rsid w:val="00346C1C"/>
    <w:rsid w:val="0034775E"/>
    <w:rsid w:val="0035377D"/>
    <w:rsid w:val="00354A80"/>
    <w:rsid w:val="00362EE1"/>
    <w:rsid w:val="0037156C"/>
    <w:rsid w:val="00373208"/>
    <w:rsid w:val="003739F2"/>
    <w:rsid w:val="003753D4"/>
    <w:rsid w:val="003848CB"/>
    <w:rsid w:val="00387449"/>
    <w:rsid w:val="003875B4"/>
    <w:rsid w:val="003A1DB4"/>
    <w:rsid w:val="003C09B9"/>
    <w:rsid w:val="003C0A4B"/>
    <w:rsid w:val="003C487C"/>
    <w:rsid w:val="003E0D13"/>
    <w:rsid w:val="00405FFA"/>
    <w:rsid w:val="00426638"/>
    <w:rsid w:val="00432B57"/>
    <w:rsid w:val="0043674E"/>
    <w:rsid w:val="00442E1A"/>
    <w:rsid w:val="00443C45"/>
    <w:rsid w:val="004476C9"/>
    <w:rsid w:val="004546E8"/>
    <w:rsid w:val="00465A14"/>
    <w:rsid w:val="00471529"/>
    <w:rsid w:val="004844BC"/>
    <w:rsid w:val="00486367"/>
    <w:rsid w:val="00487D64"/>
    <w:rsid w:val="00497DBD"/>
    <w:rsid w:val="004A109C"/>
    <w:rsid w:val="004A1C42"/>
    <w:rsid w:val="004A41E5"/>
    <w:rsid w:val="004A49FE"/>
    <w:rsid w:val="004A631F"/>
    <w:rsid w:val="004C44C3"/>
    <w:rsid w:val="004D0485"/>
    <w:rsid w:val="004D6A25"/>
    <w:rsid w:val="004D76FD"/>
    <w:rsid w:val="004E05AF"/>
    <w:rsid w:val="004E37A2"/>
    <w:rsid w:val="004E77E8"/>
    <w:rsid w:val="004F3F79"/>
    <w:rsid w:val="005061DE"/>
    <w:rsid w:val="00506F5B"/>
    <w:rsid w:val="005113A0"/>
    <w:rsid w:val="005133FF"/>
    <w:rsid w:val="005138AF"/>
    <w:rsid w:val="00513DCE"/>
    <w:rsid w:val="00516468"/>
    <w:rsid w:val="00517981"/>
    <w:rsid w:val="00520870"/>
    <w:rsid w:val="005252B0"/>
    <w:rsid w:val="00525C8D"/>
    <w:rsid w:val="00530A70"/>
    <w:rsid w:val="00541B82"/>
    <w:rsid w:val="00543029"/>
    <w:rsid w:val="00560AC4"/>
    <w:rsid w:val="00561738"/>
    <w:rsid w:val="0056453F"/>
    <w:rsid w:val="0056551E"/>
    <w:rsid w:val="005657A9"/>
    <w:rsid w:val="0056656E"/>
    <w:rsid w:val="00571E0F"/>
    <w:rsid w:val="00575DBE"/>
    <w:rsid w:val="00582F42"/>
    <w:rsid w:val="00583214"/>
    <w:rsid w:val="0058374D"/>
    <w:rsid w:val="005846CD"/>
    <w:rsid w:val="00596257"/>
    <w:rsid w:val="00597C40"/>
    <w:rsid w:val="005A13B0"/>
    <w:rsid w:val="005A2DC6"/>
    <w:rsid w:val="005A7EBB"/>
    <w:rsid w:val="005B311D"/>
    <w:rsid w:val="005B3794"/>
    <w:rsid w:val="005B5F0B"/>
    <w:rsid w:val="005C0D17"/>
    <w:rsid w:val="005C38D1"/>
    <w:rsid w:val="005C3BD5"/>
    <w:rsid w:val="005C3BD9"/>
    <w:rsid w:val="005D1398"/>
    <w:rsid w:val="005D1720"/>
    <w:rsid w:val="005E04E9"/>
    <w:rsid w:val="005E0704"/>
    <w:rsid w:val="005E0BC5"/>
    <w:rsid w:val="005F06D9"/>
    <w:rsid w:val="005F1B43"/>
    <w:rsid w:val="005F226B"/>
    <w:rsid w:val="005F5D28"/>
    <w:rsid w:val="006013F0"/>
    <w:rsid w:val="006039C2"/>
    <w:rsid w:val="00605FBD"/>
    <w:rsid w:val="00610D57"/>
    <w:rsid w:val="00611CBC"/>
    <w:rsid w:val="006211A3"/>
    <w:rsid w:val="00621CE1"/>
    <w:rsid w:val="00622B3B"/>
    <w:rsid w:val="006319A7"/>
    <w:rsid w:val="0063203C"/>
    <w:rsid w:val="0065235C"/>
    <w:rsid w:val="0065677B"/>
    <w:rsid w:val="00657001"/>
    <w:rsid w:val="006613DD"/>
    <w:rsid w:val="0066156F"/>
    <w:rsid w:val="00661D48"/>
    <w:rsid w:val="00665EC2"/>
    <w:rsid w:val="00682781"/>
    <w:rsid w:val="00685C1B"/>
    <w:rsid w:val="00690550"/>
    <w:rsid w:val="0069174C"/>
    <w:rsid w:val="00691BEF"/>
    <w:rsid w:val="0069218A"/>
    <w:rsid w:val="006931DF"/>
    <w:rsid w:val="006939C5"/>
    <w:rsid w:val="00697C6A"/>
    <w:rsid w:val="006A030D"/>
    <w:rsid w:val="006A04A9"/>
    <w:rsid w:val="006A33F6"/>
    <w:rsid w:val="006A3D19"/>
    <w:rsid w:val="006A5030"/>
    <w:rsid w:val="006B5995"/>
    <w:rsid w:val="006C721F"/>
    <w:rsid w:val="006C7EF9"/>
    <w:rsid w:val="006D6819"/>
    <w:rsid w:val="00710D2D"/>
    <w:rsid w:val="0071397D"/>
    <w:rsid w:val="00714DB1"/>
    <w:rsid w:val="00721CBE"/>
    <w:rsid w:val="00731D10"/>
    <w:rsid w:val="00732C1B"/>
    <w:rsid w:val="00746178"/>
    <w:rsid w:val="007500C7"/>
    <w:rsid w:val="00757304"/>
    <w:rsid w:val="007631F7"/>
    <w:rsid w:val="007636B7"/>
    <w:rsid w:val="00763AEA"/>
    <w:rsid w:val="00765742"/>
    <w:rsid w:val="007659D3"/>
    <w:rsid w:val="00766E9A"/>
    <w:rsid w:val="00781AE0"/>
    <w:rsid w:val="00790C08"/>
    <w:rsid w:val="0079618E"/>
    <w:rsid w:val="00796C1A"/>
    <w:rsid w:val="007A133D"/>
    <w:rsid w:val="007A40CF"/>
    <w:rsid w:val="007A4C87"/>
    <w:rsid w:val="007A595C"/>
    <w:rsid w:val="007B3259"/>
    <w:rsid w:val="007B66E0"/>
    <w:rsid w:val="007B6B30"/>
    <w:rsid w:val="007C4E46"/>
    <w:rsid w:val="007E0AAF"/>
    <w:rsid w:val="007E7832"/>
    <w:rsid w:val="007F79D8"/>
    <w:rsid w:val="00801A6C"/>
    <w:rsid w:val="00813400"/>
    <w:rsid w:val="008135A5"/>
    <w:rsid w:val="00813DBE"/>
    <w:rsid w:val="00824DEE"/>
    <w:rsid w:val="008252A7"/>
    <w:rsid w:val="00832157"/>
    <w:rsid w:val="008368F2"/>
    <w:rsid w:val="008460C8"/>
    <w:rsid w:val="008507FB"/>
    <w:rsid w:val="00852573"/>
    <w:rsid w:val="00852E1E"/>
    <w:rsid w:val="00854A32"/>
    <w:rsid w:val="00855DFE"/>
    <w:rsid w:val="00856FD6"/>
    <w:rsid w:val="00857E05"/>
    <w:rsid w:val="00865CC7"/>
    <w:rsid w:val="0086701E"/>
    <w:rsid w:val="008713D0"/>
    <w:rsid w:val="0087298B"/>
    <w:rsid w:val="008948D2"/>
    <w:rsid w:val="0089693E"/>
    <w:rsid w:val="008A2938"/>
    <w:rsid w:val="008A3E07"/>
    <w:rsid w:val="008A4E52"/>
    <w:rsid w:val="008A621B"/>
    <w:rsid w:val="008B05FB"/>
    <w:rsid w:val="008B10D1"/>
    <w:rsid w:val="008B1BA6"/>
    <w:rsid w:val="008B28EA"/>
    <w:rsid w:val="008B6D7A"/>
    <w:rsid w:val="008C3472"/>
    <w:rsid w:val="008C5AA1"/>
    <w:rsid w:val="008D184B"/>
    <w:rsid w:val="008E7692"/>
    <w:rsid w:val="008F11E6"/>
    <w:rsid w:val="008F20F3"/>
    <w:rsid w:val="008F6D20"/>
    <w:rsid w:val="00907470"/>
    <w:rsid w:val="00924477"/>
    <w:rsid w:val="009341CC"/>
    <w:rsid w:val="00934E4A"/>
    <w:rsid w:val="00936091"/>
    <w:rsid w:val="00937435"/>
    <w:rsid w:val="009375C7"/>
    <w:rsid w:val="00953B2F"/>
    <w:rsid w:val="009550FB"/>
    <w:rsid w:val="0096045D"/>
    <w:rsid w:val="009641BB"/>
    <w:rsid w:val="00970BC8"/>
    <w:rsid w:val="00972858"/>
    <w:rsid w:val="00981FE5"/>
    <w:rsid w:val="00983DF7"/>
    <w:rsid w:val="00990995"/>
    <w:rsid w:val="009911B1"/>
    <w:rsid w:val="00995E48"/>
    <w:rsid w:val="009A28F7"/>
    <w:rsid w:val="009B1427"/>
    <w:rsid w:val="009B2796"/>
    <w:rsid w:val="009B2946"/>
    <w:rsid w:val="009B6D1C"/>
    <w:rsid w:val="009B7A4C"/>
    <w:rsid w:val="009C11CD"/>
    <w:rsid w:val="009C137C"/>
    <w:rsid w:val="009E1C15"/>
    <w:rsid w:val="009E502B"/>
    <w:rsid w:val="009F05F4"/>
    <w:rsid w:val="00A017C3"/>
    <w:rsid w:val="00A05251"/>
    <w:rsid w:val="00A12C50"/>
    <w:rsid w:val="00A20C44"/>
    <w:rsid w:val="00A24237"/>
    <w:rsid w:val="00A24ABD"/>
    <w:rsid w:val="00A25F12"/>
    <w:rsid w:val="00A31E9C"/>
    <w:rsid w:val="00A35F2C"/>
    <w:rsid w:val="00A40E02"/>
    <w:rsid w:val="00A45AFF"/>
    <w:rsid w:val="00A45D40"/>
    <w:rsid w:val="00A53D2F"/>
    <w:rsid w:val="00A540E0"/>
    <w:rsid w:val="00A65A49"/>
    <w:rsid w:val="00A66BFE"/>
    <w:rsid w:val="00A6703E"/>
    <w:rsid w:val="00A70C1D"/>
    <w:rsid w:val="00A80045"/>
    <w:rsid w:val="00A83953"/>
    <w:rsid w:val="00A843EC"/>
    <w:rsid w:val="00A859F7"/>
    <w:rsid w:val="00A9786E"/>
    <w:rsid w:val="00AA1603"/>
    <w:rsid w:val="00AA2025"/>
    <w:rsid w:val="00AA6451"/>
    <w:rsid w:val="00AA7353"/>
    <w:rsid w:val="00AB17B0"/>
    <w:rsid w:val="00AB66AE"/>
    <w:rsid w:val="00AB6973"/>
    <w:rsid w:val="00AB7301"/>
    <w:rsid w:val="00AB7E8E"/>
    <w:rsid w:val="00AC0014"/>
    <w:rsid w:val="00AD04E5"/>
    <w:rsid w:val="00AD1FA0"/>
    <w:rsid w:val="00AD3BA4"/>
    <w:rsid w:val="00AF14B1"/>
    <w:rsid w:val="00AF15B4"/>
    <w:rsid w:val="00AF6CC7"/>
    <w:rsid w:val="00B0202D"/>
    <w:rsid w:val="00B052B6"/>
    <w:rsid w:val="00B05F2A"/>
    <w:rsid w:val="00B12B82"/>
    <w:rsid w:val="00B13849"/>
    <w:rsid w:val="00B15F97"/>
    <w:rsid w:val="00B2378B"/>
    <w:rsid w:val="00B269A0"/>
    <w:rsid w:val="00B349FB"/>
    <w:rsid w:val="00B373FF"/>
    <w:rsid w:val="00B37DA9"/>
    <w:rsid w:val="00B43BED"/>
    <w:rsid w:val="00B454AC"/>
    <w:rsid w:val="00B457EB"/>
    <w:rsid w:val="00B46D8F"/>
    <w:rsid w:val="00B5392A"/>
    <w:rsid w:val="00B557A8"/>
    <w:rsid w:val="00B55B94"/>
    <w:rsid w:val="00B55D00"/>
    <w:rsid w:val="00B576E2"/>
    <w:rsid w:val="00B6513A"/>
    <w:rsid w:val="00B7444D"/>
    <w:rsid w:val="00B76F31"/>
    <w:rsid w:val="00B7727A"/>
    <w:rsid w:val="00B800F2"/>
    <w:rsid w:val="00B8038E"/>
    <w:rsid w:val="00B81A81"/>
    <w:rsid w:val="00B8625C"/>
    <w:rsid w:val="00B96FC1"/>
    <w:rsid w:val="00BA0AD3"/>
    <w:rsid w:val="00BA1445"/>
    <w:rsid w:val="00BA60C7"/>
    <w:rsid w:val="00BC3D62"/>
    <w:rsid w:val="00BC667D"/>
    <w:rsid w:val="00BD2A67"/>
    <w:rsid w:val="00BD2F0E"/>
    <w:rsid w:val="00BD544E"/>
    <w:rsid w:val="00BD6470"/>
    <w:rsid w:val="00BE24CB"/>
    <w:rsid w:val="00BE4E61"/>
    <w:rsid w:val="00BF5711"/>
    <w:rsid w:val="00C02517"/>
    <w:rsid w:val="00C10FC2"/>
    <w:rsid w:val="00C111D9"/>
    <w:rsid w:val="00C1561C"/>
    <w:rsid w:val="00C17D9C"/>
    <w:rsid w:val="00C219F2"/>
    <w:rsid w:val="00C26D25"/>
    <w:rsid w:val="00C307CF"/>
    <w:rsid w:val="00C3106F"/>
    <w:rsid w:val="00C32A34"/>
    <w:rsid w:val="00C35630"/>
    <w:rsid w:val="00C43A08"/>
    <w:rsid w:val="00C51F0A"/>
    <w:rsid w:val="00C520D3"/>
    <w:rsid w:val="00C62FCE"/>
    <w:rsid w:val="00C70633"/>
    <w:rsid w:val="00C73EB8"/>
    <w:rsid w:val="00C81A64"/>
    <w:rsid w:val="00C8671D"/>
    <w:rsid w:val="00C940D7"/>
    <w:rsid w:val="00C966AA"/>
    <w:rsid w:val="00CA76A3"/>
    <w:rsid w:val="00CB1080"/>
    <w:rsid w:val="00CB4DF4"/>
    <w:rsid w:val="00CC3051"/>
    <w:rsid w:val="00CD4A1A"/>
    <w:rsid w:val="00CD6D43"/>
    <w:rsid w:val="00CD79C9"/>
    <w:rsid w:val="00CE0C92"/>
    <w:rsid w:val="00CE0CEC"/>
    <w:rsid w:val="00CE2810"/>
    <w:rsid w:val="00CE3179"/>
    <w:rsid w:val="00CF456A"/>
    <w:rsid w:val="00D119EC"/>
    <w:rsid w:val="00D13B6E"/>
    <w:rsid w:val="00D14943"/>
    <w:rsid w:val="00D152B6"/>
    <w:rsid w:val="00D1669F"/>
    <w:rsid w:val="00D17033"/>
    <w:rsid w:val="00D2257D"/>
    <w:rsid w:val="00D302FB"/>
    <w:rsid w:val="00D324B9"/>
    <w:rsid w:val="00D32B8D"/>
    <w:rsid w:val="00D36902"/>
    <w:rsid w:val="00D36A35"/>
    <w:rsid w:val="00D474FB"/>
    <w:rsid w:val="00D51289"/>
    <w:rsid w:val="00D51D33"/>
    <w:rsid w:val="00D55B80"/>
    <w:rsid w:val="00D56E82"/>
    <w:rsid w:val="00D57955"/>
    <w:rsid w:val="00D6405F"/>
    <w:rsid w:val="00D65904"/>
    <w:rsid w:val="00D65B34"/>
    <w:rsid w:val="00D7054A"/>
    <w:rsid w:val="00D75EA3"/>
    <w:rsid w:val="00D8719B"/>
    <w:rsid w:val="00D877D7"/>
    <w:rsid w:val="00D90E86"/>
    <w:rsid w:val="00DB2D54"/>
    <w:rsid w:val="00DB2D8B"/>
    <w:rsid w:val="00DB3491"/>
    <w:rsid w:val="00DC1E8E"/>
    <w:rsid w:val="00DC6741"/>
    <w:rsid w:val="00DD25DB"/>
    <w:rsid w:val="00DE4E1E"/>
    <w:rsid w:val="00DE5625"/>
    <w:rsid w:val="00DE79CC"/>
    <w:rsid w:val="00DF42E0"/>
    <w:rsid w:val="00DF7329"/>
    <w:rsid w:val="00DF7FCF"/>
    <w:rsid w:val="00E04936"/>
    <w:rsid w:val="00E04BDF"/>
    <w:rsid w:val="00E074FB"/>
    <w:rsid w:val="00E12271"/>
    <w:rsid w:val="00E15A72"/>
    <w:rsid w:val="00E20C64"/>
    <w:rsid w:val="00E2261D"/>
    <w:rsid w:val="00E24588"/>
    <w:rsid w:val="00E26154"/>
    <w:rsid w:val="00E34BB7"/>
    <w:rsid w:val="00E43AE6"/>
    <w:rsid w:val="00E46111"/>
    <w:rsid w:val="00E47075"/>
    <w:rsid w:val="00E6066D"/>
    <w:rsid w:val="00E63297"/>
    <w:rsid w:val="00E7012C"/>
    <w:rsid w:val="00E729CE"/>
    <w:rsid w:val="00E777C8"/>
    <w:rsid w:val="00E82A21"/>
    <w:rsid w:val="00E924EB"/>
    <w:rsid w:val="00E92B70"/>
    <w:rsid w:val="00E9548F"/>
    <w:rsid w:val="00E963D2"/>
    <w:rsid w:val="00E96E53"/>
    <w:rsid w:val="00EA0BC7"/>
    <w:rsid w:val="00EA3147"/>
    <w:rsid w:val="00EA6447"/>
    <w:rsid w:val="00EB16D9"/>
    <w:rsid w:val="00EB65BB"/>
    <w:rsid w:val="00EB7EAC"/>
    <w:rsid w:val="00EC3B07"/>
    <w:rsid w:val="00EC53CB"/>
    <w:rsid w:val="00EC632C"/>
    <w:rsid w:val="00ED171B"/>
    <w:rsid w:val="00EE3A9A"/>
    <w:rsid w:val="00EE6464"/>
    <w:rsid w:val="00EF1134"/>
    <w:rsid w:val="00EF445D"/>
    <w:rsid w:val="00F12284"/>
    <w:rsid w:val="00F23135"/>
    <w:rsid w:val="00F2385E"/>
    <w:rsid w:val="00F23983"/>
    <w:rsid w:val="00F3216D"/>
    <w:rsid w:val="00F36362"/>
    <w:rsid w:val="00F41348"/>
    <w:rsid w:val="00F428C3"/>
    <w:rsid w:val="00F42E83"/>
    <w:rsid w:val="00F436BB"/>
    <w:rsid w:val="00F47045"/>
    <w:rsid w:val="00F472BA"/>
    <w:rsid w:val="00F511EB"/>
    <w:rsid w:val="00F51CB8"/>
    <w:rsid w:val="00F52893"/>
    <w:rsid w:val="00F52CA2"/>
    <w:rsid w:val="00F60929"/>
    <w:rsid w:val="00F612B9"/>
    <w:rsid w:val="00F64744"/>
    <w:rsid w:val="00F676A8"/>
    <w:rsid w:val="00F704A8"/>
    <w:rsid w:val="00F7204B"/>
    <w:rsid w:val="00F73CE5"/>
    <w:rsid w:val="00F75619"/>
    <w:rsid w:val="00F76ABA"/>
    <w:rsid w:val="00F76D04"/>
    <w:rsid w:val="00F82AC8"/>
    <w:rsid w:val="00F83285"/>
    <w:rsid w:val="00FA2501"/>
    <w:rsid w:val="00FA65AE"/>
    <w:rsid w:val="00FB2FB7"/>
    <w:rsid w:val="00FB31A0"/>
    <w:rsid w:val="00FC361E"/>
    <w:rsid w:val="00FC6527"/>
    <w:rsid w:val="00FD0BB7"/>
    <w:rsid w:val="00FD5159"/>
    <w:rsid w:val="00FD5905"/>
    <w:rsid w:val="00FD633D"/>
    <w:rsid w:val="00FE1726"/>
    <w:rsid w:val="00FF0DD1"/>
    <w:rsid w:val="00FF56D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19E6C"/>
  <w15:docId w15:val="{48EAAAD9-3537-4645-BB04-1D121183B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790C08"/>
  </w:style>
  <w:style w:type="paragraph" w:styleId="Header">
    <w:name w:val="header"/>
    <w:basedOn w:val="Normal"/>
    <w:link w:val="HeaderChar"/>
    <w:uiPriority w:val="99"/>
    <w:unhideWhenUsed/>
    <w:rsid w:val="005846CD"/>
    <w:pPr>
      <w:tabs>
        <w:tab w:val="center" w:pos="4513"/>
        <w:tab w:val="right" w:pos="9026"/>
      </w:tabs>
      <w:spacing w:line="240" w:lineRule="auto"/>
    </w:pPr>
  </w:style>
  <w:style w:type="character" w:customStyle="1" w:styleId="HeaderChar">
    <w:name w:val="Header Char"/>
    <w:basedOn w:val="DefaultParagraphFont"/>
    <w:link w:val="Header"/>
    <w:uiPriority w:val="99"/>
    <w:rsid w:val="005846CD"/>
  </w:style>
  <w:style w:type="paragraph" w:styleId="Footer">
    <w:name w:val="footer"/>
    <w:basedOn w:val="Normal"/>
    <w:link w:val="FooterChar"/>
    <w:uiPriority w:val="99"/>
    <w:unhideWhenUsed/>
    <w:rsid w:val="005846CD"/>
    <w:pPr>
      <w:tabs>
        <w:tab w:val="center" w:pos="4513"/>
        <w:tab w:val="right" w:pos="9026"/>
      </w:tabs>
      <w:spacing w:line="240" w:lineRule="auto"/>
    </w:pPr>
  </w:style>
  <w:style w:type="character" w:customStyle="1" w:styleId="FooterChar">
    <w:name w:val="Footer Char"/>
    <w:basedOn w:val="DefaultParagraphFont"/>
    <w:link w:val="Footer"/>
    <w:uiPriority w:val="99"/>
    <w:rsid w:val="005846CD"/>
  </w:style>
  <w:style w:type="character" w:styleId="PageNumber">
    <w:name w:val="page number"/>
    <w:basedOn w:val="DefaultParagraphFont"/>
    <w:uiPriority w:val="99"/>
    <w:semiHidden/>
    <w:unhideWhenUsed/>
    <w:rsid w:val="00EB7EAC"/>
  </w:style>
  <w:style w:type="character" w:styleId="Hyperlink">
    <w:name w:val="Hyperlink"/>
    <w:basedOn w:val="DefaultParagraphFont"/>
    <w:uiPriority w:val="99"/>
    <w:unhideWhenUsed/>
    <w:rsid w:val="008F20F3"/>
    <w:rPr>
      <w:color w:val="0000FF" w:themeColor="hyperlink"/>
      <w:u w:val="single"/>
    </w:rPr>
  </w:style>
  <w:style w:type="character" w:styleId="UnresolvedMention">
    <w:name w:val="Unresolved Mention"/>
    <w:basedOn w:val="DefaultParagraphFont"/>
    <w:uiPriority w:val="99"/>
    <w:semiHidden/>
    <w:unhideWhenUsed/>
    <w:rsid w:val="008F20F3"/>
    <w:rPr>
      <w:color w:val="605E5C"/>
      <w:shd w:val="clear" w:color="auto" w:fill="E1DFDD"/>
    </w:rPr>
  </w:style>
  <w:style w:type="character" w:styleId="FollowedHyperlink">
    <w:name w:val="FollowedHyperlink"/>
    <w:basedOn w:val="DefaultParagraphFont"/>
    <w:uiPriority w:val="99"/>
    <w:semiHidden/>
    <w:unhideWhenUsed/>
    <w:rsid w:val="00575DBE"/>
    <w:rPr>
      <w:color w:val="800080" w:themeColor="followedHyperlink"/>
      <w:u w:val="single"/>
    </w:rPr>
  </w:style>
  <w:style w:type="paragraph" w:styleId="Revision">
    <w:name w:val="Revision"/>
    <w:hidden/>
    <w:uiPriority w:val="99"/>
    <w:semiHidden/>
    <w:rsid w:val="00113772"/>
    <w:pPr>
      <w:spacing w:line="240" w:lineRule="auto"/>
    </w:pPr>
  </w:style>
  <w:style w:type="character" w:styleId="CommentReference">
    <w:name w:val="annotation reference"/>
    <w:basedOn w:val="DefaultParagraphFont"/>
    <w:uiPriority w:val="99"/>
    <w:semiHidden/>
    <w:unhideWhenUsed/>
    <w:rsid w:val="00F51CB8"/>
    <w:rPr>
      <w:sz w:val="16"/>
      <w:szCs w:val="16"/>
    </w:rPr>
  </w:style>
  <w:style w:type="paragraph" w:styleId="CommentText">
    <w:name w:val="annotation text"/>
    <w:basedOn w:val="Normal"/>
    <w:link w:val="CommentTextChar"/>
    <w:uiPriority w:val="99"/>
    <w:semiHidden/>
    <w:unhideWhenUsed/>
    <w:rsid w:val="00F51CB8"/>
    <w:pPr>
      <w:spacing w:line="240" w:lineRule="auto"/>
    </w:pPr>
    <w:rPr>
      <w:sz w:val="20"/>
      <w:szCs w:val="20"/>
    </w:rPr>
  </w:style>
  <w:style w:type="character" w:customStyle="1" w:styleId="CommentTextChar">
    <w:name w:val="Comment Text Char"/>
    <w:basedOn w:val="DefaultParagraphFont"/>
    <w:link w:val="CommentText"/>
    <w:uiPriority w:val="99"/>
    <w:semiHidden/>
    <w:rsid w:val="00F51CB8"/>
    <w:rPr>
      <w:sz w:val="20"/>
      <w:szCs w:val="20"/>
    </w:rPr>
  </w:style>
  <w:style w:type="paragraph" w:styleId="CommentSubject">
    <w:name w:val="annotation subject"/>
    <w:basedOn w:val="CommentText"/>
    <w:next w:val="CommentText"/>
    <w:link w:val="CommentSubjectChar"/>
    <w:uiPriority w:val="99"/>
    <w:semiHidden/>
    <w:unhideWhenUsed/>
    <w:rsid w:val="00F51CB8"/>
    <w:rPr>
      <w:b/>
      <w:bCs/>
    </w:rPr>
  </w:style>
  <w:style w:type="character" w:customStyle="1" w:styleId="CommentSubjectChar">
    <w:name w:val="Comment Subject Char"/>
    <w:basedOn w:val="CommentTextChar"/>
    <w:link w:val="CommentSubject"/>
    <w:uiPriority w:val="99"/>
    <w:semiHidden/>
    <w:rsid w:val="00F51CB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1702759">
      <w:bodyDiv w:val="1"/>
      <w:marLeft w:val="0"/>
      <w:marRight w:val="0"/>
      <w:marTop w:val="0"/>
      <w:marBottom w:val="0"/>
      <w:divBdr>
        <w:top w:val="none" w:sz="0" w:space="0" w:color="auto"/>
        <w:left w:val="none" w:sz="0" w:space="0" w:color="auto"/>
        <w:bottom w:val="none" w:sz="0" w:space="0" w:color="auto"/>
        <w:right w:val="none" w:sz="0" w:space="0" w:color="auto"/>
      </w:divBdr>
    </w:div>
    <w:div w:id="1913420450">
      <w:bodyDiv w:val="1"/>
      <w:marLeft w:val="0"/>
      <w:marRight w:val="0"/>
      <w:marTop w:val="0"/>
      <w:marBottom w:val="0"/>
      <w:divBdr>
        <w:top w:val="none" w:sz="0" w:space="0" w:color="auto"/>
        <w:left w:val="none" w:sz="0" w:space="0" w:color="auto"/>
        <w:bottom w:val="none" w:sz="0" w:space="0" w:color="auto"/>
        <w:right w:val="none" w:sz="0" w:space="0" w:color="auto"/>
      </w:divBdr>
      <w:divsChild>
        <w:div w:id="110804624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1.png"/><Relationship Id="rId7" Type="http://schemas.openxmlformats.org/officeDocument/2006/relationships/image" Target="media/image2.png"/><Relationship Id="rId12" Type="http://schemas.openxmlformats.org/officeDocument/2006/relationships/footer" Target="footer2.xml"/><Relationship Id="rId17" Type="http://schemas.openxmlformats.org/officeDocument/2006/relationships/image" Target="media/image7.png"/><Relationship Id="rId25" Type="http://schemas.microsoft.com/office/2011/relationships/people" Target="people.xml"/><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image" Target="media/image9.png"/><Relationship Id="rId4" Type="http://schemas.openxmlformats.org/officeDocument/2006/relationships/footnotes" Target="footnotes.xml"/><Relationship Id="rId9" Type="http://schemas.openxmlformats.org/officeDocument/2006/relationships/header" Target="header1.xml"/><Relationship Id="rId14" Type="http://schemas.openxmlformats.org/officeDocument/2006/relationships/hyperlink" Target="https://link.springer.com/protocol/10.1007%2F978-1-0716-1134-0_1" TargetMode="External"/><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1801</TotalTime>
  <Pages>57</Pages>
  <Words>11635</Words>
  <Characters>66323</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Ian Brennan</cp:lastModifiedBy>
  <cp:revision>7</cp:revision>
  <cp:lastPrinted>2023-03-30T11:38:00Z</cp:lastPrinted>
  <dcterms:created xsi:type="dcterms:W3CDTF">2022-12-20T11:37:00Z</dcterms:created>
  <dcterms:modified xsi:type="dcterms:W3CDTF">2023-04-21T09:23:00Z</dcterms:modified>
</cp:coreProperties>
</file>