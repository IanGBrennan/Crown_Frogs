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r w:rsidRPr="008B6D7A">
        <w:rPr>
          <w:rFonts w:ascii="CMU Serif Roman" w:eastAsia="CMU Serif Roman" w:hAnsi="CMU Serif Roman" w:cs="CMU Serif Roman"/>
          <w:sz w:val="28"/>
          <w:szCs w:val="28"/>
        </w:rPr>
        <w:t>Phylogenomics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1,2,</w:t>
      </w:r>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429B2348"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del w:id="0" w:author="Ian Brennan" w:date="2023-04-12T15:36:00Z">
        <w:r w:rsidRPr="008B6D7A">
          <w:rPr>
            <w:rFonts w:ascii="CMU Serif Roman" w:eastAsia="CMU Serif Roman" w:hAnsi="CMU Serif Roman" w:cs="CMU Serif Roman"/>
            <w:sz w:val="24"/>
            <w:szCs w:val="24"/>
          </w:rPr>
          <w:delText>-</w:delText>
        </w:r>
      </w:del>
      <w:ins w:id="1" w:author="Ian Brennan" w:date="2023-04-12T15:36:00Z">
        <w:r w:rsidR="00014246">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myobatrachoid, pelodryadid </w:t>
      </w:r>
      <w:del w:id="2" w:author="Ian Brennan" w:date="2023-04-12T15:36:00Z">
        <w:r w:rsidRPr="008B6D7A">
          <w:rPr>
            <w:rFonts w:ascii="CMU Serif Roman" w:eastAsia="CMU Serif Roman" w:hAnsi="CMU Serif Roman" w:cs="CMU Serif Roman"/>
            <w:sz w:val="24"/>
            <w:szCs w:val="24"/>
          </w:rPr>
          <w:delText>hylids</w:delText>
        </w:r>
      </w:del>
      <w:ins w:id="3" w:author="Ian Brennan" w:date="2023-04-12T15:36:00Z">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ins>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w:t>
      </w:r>
      <w:del w:id="4"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5" w:author="Ian Brennan" w:date="2023-04-12T15:36:00Z">
        <w:r w:rsidR="0009762C">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Frogs are an ancient vertebrate radiation originating in the Permian more than 250 million years ago (Hime et al. 2021). They share a unique and unusual morphology yet are a spectacularly successful group, with more than 7,500 extant species spread across most of the world (AmphibiaWeb 2022). Despite their age, much of this diversity, potentially more than 95%, has developed since the Cretaceous-Paleogene mass extinction (65 mya) (Feng et al. 2017). Australia is one of the driest continents on Earth yet, surprisingly, it is home to nearly 250 frog species. Australia’s frogs belong to just four anuran groups spread widely across the “modern frog” suborder Neobatrachia: (1) Myobatrachoidea comprising the Limnodynastidae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66 species) and Myobatrachidae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70 spp.); (2) Hyloidea represented by the family Pelodryadidae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91 spp.); (3) the Microhylidae subfamily Asterophryinae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Ranidae species in the genus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Anstis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654AB81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We assembled an exon-capture dataset comprising 99 frog species spanning all major anuran clades and with particular focus on the families Pelodryadidae, Microhylidae, Limnodynastidae and Myobatrachidae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Hime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r w:rsidRPr="008B6D7A">
        <w:rPr>
          <w:rFonts w:ascii="CMU Serif Roman" w:eastAsia="CMU Serif Roman" w:hAnsi="CMU Serif Roman" w:cs="CMU Serif Roman"/>
          <w:i/>
          <w:sz w:val="24"/>
          <w:szCs w:val="24"/>
        </w:rPr>
        <w:t>metablastr</w:t>
      </w:r>
      <w:r w:rsidRPr="008B6D7A">
        <w:rPr>
          <w:rFonts w:ascii="CMU Serif Roman" w:eastAsia="CMU Serif Roman" w:hAnsi="CMU Serif Roman" w:cs="CMU Serif Roman"/>
          <w:sz w:val="24"/>
          <w:szCs w:val="24"/>
        </w:rPr>
        <w:t xml:space="preserve"> to identify orthologous loci (</w:t>
      </w:r>
      <w:r w:rsidRPr="008B6D7A">
        <w:rPr>
          <w:rFonts w:ascii="CMU Serif Roman" w:eastAsia="CMU Serif Roman" w:hAnsi="CMU Serif Roman" w:cs="CMU Serif Roman"/>
          <w:i/>
          <w:sz w:val="24"/>
          <w:szCs w:val="24"/>
        </w:rPr>
        <w:t>blast_best_reciprocal_hit</w:t>
      </w:r>
      <w:r w:rsidRPr="008B6D7A">
        <w:rPr>
          <w:rFonts w:ascii="CMU Serif Roman" w:eastAsia="CMU Serif Roman" w:hAnsi="CMU Serif Roman" w:cs="CMU Serif Roman"/>
          <w:sz w:val="24"/>
          <w:szCs w:val="24"/>
        </w:rPr>
        <w:t xml:space="preserve">) (Benoit &amp; Drost 2021), </w:t>
      </w:r>
      <w:r w:rsidRPr="008B6D7A">
        <w:rPr>
          <w:rFonts w:ascii="CMU Serif Roman" w:eastAsia="CMU Serif Roman" w:hAnsi="CMU Serif Roman" w:cs="CMU Serif Roman"/>
          <w:i/>
          <w:sz w:val="24"/>
          <w:szCs w:val="24"/>
        </w:rPr>
        <w:t>mafft</w:t>
      </w:r>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--keeplength</w:t>
      </w:r>
      <w:r w:rsidRPr="008B6D7A">
        <w:rPr>
          <w:rFonts w:ascii="CMU Serif Roman" w:eastAsia="CMU Serif Roman" w:hAnsi="CMU Serif Roman" w:cs="CMU Serif Roman"/>
          <w:sz w:val="24"/>
          <w:szCs w:val="24"/>
        </w:rPr>
        <w:t xml:space="preserve">) (Katoh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(Borowiec 2016). We reconstructed individual genealogies for our exon-capture data (n = 450) under maximum-likelihood in IQTREE (Nguyen et al. 2015), allowing the program to assign the best fitting model of nucleotide substitution using ModelFinder (Kalyaanamoorthy et al. 2017) and then perform 1,000 ultrafast bootstraps (Minh et al. 2013). We then estimated a species tree using the quartet-based summary method ASTRAL III (Zhang et al. 2018) with IQTREE gene trees as input. </w:t>
      </w:r>
      <w:del w:id="6" w:author="Ian Brennan" w:date="2023-04-12T15:36:00Z">
        <w:r w:rsidRPr="008B6D7A">
          <w:rPr>
            <w:rFonts w:ascii="CMU Serif Roman" w:eastAsia="CMU Serif Roman" w:hAnsi="CMU Serif Roman" w:cs="CMU Serif Roman"/>
            <w:sz w:val="24"/>
            <w:szCs w:val="24"/>
          </w:rPr>
          <w:delText>To estimate divergence times among taxa</w:delText>
        </w:r>
      </w:del>
      <w:ins w:id="7" w:author="Ian Brennan" w:date="2023-04-12T15:36:00Z">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ins>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MCMCtree (Rannala &amp; Young 2007). We started by concatenating all </w:t>
      </w:r>
      <w:del w:id="8" w:author="Ian Brennan" w:date="2023-04-12T15:36:00Z">
        <w:r w:rsidRPr="008B6D7A">
          <w:rPr>
            <w:rFonts w:ascii="CMU Serif Roman" w:eastAsia="CMU Serif Roman" w:hAnsi="CMU Serif Roman" w:cs="CMU Serif Roman"/>
            <w:sz w:val="24"/>
            <w:szCs w:val="24"/>
          </w:rPr>
          <w:delText>loci</w:delText>
        </w:r>
      </w:del>
      <w:ins w:id="9" w:author="Ian Brennan" w:date="2023-04-12T15:36:00Z">
        <w:r w:rsidR="00037A0A">
          <w:rPr>
            <w:rFonts w:ascii="CMU Serif Roman" w:eastAsia="CMU Serif Roman" w:hAnsi="CMU Serif Roman" w:cs="CMU Serif Roman"/>
            <w:sz w:val="24"/>
            <w:szCs w:val="24"/>
          </w:rPr>
          <w:t xml:space="preserve">exonic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w:t>
        </w:r>
      </w:ins>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r w:rsidRPr="008B6D7A">
        <w:rPr>
          <w:rFonts w:ascii="CMU Serif Roman" w:eastAsia="CMU Serif Roman" w:hAnsi="CMU Serif Roman" w:cs="CMU Serif Roman"/>
          <w:i/>
          <w:sz w:val="24"/>
          <w:szCs w:val="24"/>
        </w:rPr>
        <w:t>baseml</w:t>
      </w:r>
      <w:r w:rsidRPr="008B6D7A">
        <w:rPr>
          <w:rFonts w:ascii="CMU Serif Roman" w:eastAsia="CMU Serif Roman" w:hAnsi="CMU Serif Roman" w:cs="CMU Serif Roman"/>
          <w:sz w:val="24"/>
          <w:szCs w:val="24"/>
        </w:rPr>
        <w:t xml:space="preserve"> to estimate approximate likelihoods (dos Reis &amp; Yang 2011) and branch lengths before running </w:t>
      </w:r>
      <w:r w:rsidRPr="008B6D7A">
        <w:rPr>
          <w:rFonts w:ascii="CMU Serif Roman" w:eastAsia="CMU Serif Roman" w:hAnsi="CMU Serif Roman" w:cs="CMU Serif Roman"/>
          <w:i/>
          <w:sz w:val="24"/>
          <w:szCs w:val="24"/>
        </w:rPr>
        <w:t>mcmctree</w:t>
      </w:r>
      <w:r w:rsidRPr="008B6D7A">
        <w:rPr>
          <w:rFonts w:ascii="CMU Serif Roman" w:eastAsia="CMU Serif Roman" w:hAnsi="CMU Serif Roman" w:cs="CMU Serif Roman"/>
          <w:sz w:val="24"/>
          <w:szCs w:val="24"/>
        </w:rPr>
        <w:t xml:space="preserve"> on the gradient and Hessian (in.BV file) for ten replicate analyses. We inspected mcmc files for stationarity and compared for convergence, then combined them using logCombiner, and used this combined mcmc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.ctl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r w:rsidR="005A7EBB" w:rsidRPr="005A7EBB">
        <w:rPr>
          <w:rFonts w:ascii="CMU Serif Roman" w:hAnsi="CMU Serif Roman" w:cs="CMU Serif Roman"/>
          <w:color w:val="222222"/>
          <w:sz w:val="24"/>
          <w:szCs w:val="24"/>
          <w:shd w:val="clear" w:color="auto" w:fill="FFFFFF"/>
        </w:rPr>
        <w:t>doi:10.5061/dryad.zpc866tcj</w:t>
      </w:r>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ins w:id="10" w:author="Ian Brennan" w:date="2023-04-12T15:36:00Z"/>
          <w:rFonts w:ascii="CMU Serif Roman" w:eastAsia="CMU Serif Roman" w:hAnsi="CMU Serif Roman" w:cs="CMU Serif Roman"/>
          <w:sz w:val="24"/>
          <w:szCs w:val="24"/>
        </w:rPr>
      </w:pPr>
      <w:ins w:id="11" w:author="Ian Brennan" w:date="2023-04-12T15:36:00Z">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r w:rsidR="003431C6">
          <w:rPr>
            <w:rFonts w:ascii="CMU Serif Roman" w:eastAsia="CMU Serif Roman" w:hAnsi="CMU Serif Roman" w:cs="CMU Serif Roman"/>
            <w:i/>
            <w:iCs/>
            <w:sz w:val="24"/>
            <w:szCs w:val="24"/>
          </w:rPr>
          <w:t>BioGeoBEARS</w:t>
        </w:r>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this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(e.g. over-land vs. over-water dispersal). </w:t>
        </w:r>
        <w:r w:rsidR="00C32A34">
          <w:rPr>
            <w:rFonts w:ascii="CMU Serif Roman" w:eastAsia="CMU Serif Roman" w:hAnsi="CMU Serif Roman" w:cs="CMU Serif Roman"/>
            <w:sz w:val="24"/>
            <w:szCs w:val="24"/>
          </w:rPr>
          <w:t xml:space="preserve">To identify the dispersal path of the pelodryadid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designed two data sets. The first requires the Pelodryadidae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ins>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48B660B2"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Crown divergences of the three Australian frog radiations can be clearly separated into old (Myobatrachidae and Limnodynastidae–80 mya), intermediate (Pelodryadidae–30 mya), and young (Asterophryinae–11 mya) (Fig.2). The youngest Australian group, microhylids in the genera </w:t>
      </w:r>
      <w:r w:rsidRPr="008B6D7A">
        <w:rPr>
          <w:rFonts w:ascii="CMU Serif Roman" w:eastAsia="CMU Serif Roman" w:hAnsi="CMU Serif Roman" w:cs="CMU Serif Roman"/>
          <w:i/>
          <w:sz w:val="24"/>
          <w:szCs w:val="24"/>
        </w:rPr>
        <w:t xml:space="preserve">Austrochaperina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are embedded deeply within the subfamily Asterophryinae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mya) </w:t>
      </w:r>
      <w:del w:id="12" w:author="Ian Brennan" w:date="2023-04-12T15:36:00Z">
        <w:r w:rsidRPr="008B6D7A">
          <w:rPr>
            <w:rFonts w:ascii="CMU Serif Roman" w:eastAsia="CMU Serif Roman" w:hAnsi="CMU Serif Roman" w:cs="CMU Serif Roman"/>
            <w:sz w:val="24"/>
            <w:szCs w:val="24"/>
          </w:rPr>
          <w:delText>invasions of</w:delText>
        </w:r>
      </w:del>
      <w:ins w:id="13" w:author="Ian Brennan" w:date="2023-04-12T15:36:00Z">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ins>
      <w:r w:rsidRPr="008B6D7A">
        <w:rPr>
          <w:rFonts w:ascii="CMU Serif Roman" w:eastAsia="CMU Serif Roman" w:hAnsi="CMU Serif Roman" w:cs="CMU Serif Roman"/>
          <w:sz w:val="24"/>
          <w:szCs w:val="24"/>
        </w:rPr>
        <w:t xml:space="preserve"> Australia from New Guinea. Pelodryadidae tree frogs also share a complex biogeographic history across Australasia, with several species groups split across the Torres Strait (separating Australia and New Guinea), suggesting frequent biotic exchange. However, the origins of the Pelodryadidae are far older. Their closest</w:t>
      </w:r>
      <w:ins w:id="14" w:author="Ian Brennan" w:date="2023-04-12T15:36:00Z">
        <w:r w:rsidR="00A31E9C">
          <w:rPr>
            <w:rFonts w:ascii="CMU Serif Roman" w:eastAsia="CMU Serif Roman" w:hAnsi="CMU Serif Roman" w:cs="CMU Serif Roman"/>
            <w:sz w:val="24"/>
            <w:szCs w:val="24"/>
          </w:rPr>
          <w:t xml:space="preserve"> extant</w:t>
        </w:r>
      </w:ins>
      <w:r w:rsidRPr="008B6D7A">
        <w:rPr>
          <w:rFonts w:ascii="CMU Serif Roman" w:eastAsia="CMU Serif Roman" w:hAnsi="CMU Serif Roman" w:cs="CMU Serif Roman"/>
          <w:sz w:val="24"/>
          <w:szCs w:val="24"/>
        </w:rPr>
        <w:t xml:space="preserve"> relatives are the iconic Phyllomedusidae found throughout Central and South America, with the crown split between extant Pelodryadidae in Australia/New Guinea and South America estimated at approximately 40 million years ago. Australian myobatrachids and limnodynastids also have their closest </w:t>
      </w:r>
      <w:ins w:id="15" w:author="Ian Brennan" w:date="2023-04-12T15:36:00Z">
        <w:r w:rsidR="00B454AC">
          <w:rPr>
            <w:rFonts w:ascii="CMU Serif Roman" w:eastAsia="CMU Serif Roman" w:hAnsi="CMU Serif Roman" w:cs="CMU Serif Roman"/>
            <w:sz w:val="24"/>
            <w:szCs w:val="24"/>
          </w:rPr>
          <w:t xml:space="preserve">living </w:t>
        </w:r>
      </w:ins>
      <w:r w:rsidRPr="008B6D7A">
        <w:rPr>
          <w:rFonts w:ascii="CMU Serif Roman" w:eastAsia="CMU Serif Roman" w:hAnsi="CMU Serif Roman" w:cs="CMU Serif Roman"/>
          <w:sz w:val="24"/>
          <w:szCs w:val="24"/>
        </w:rPr>
        <w:t xml:space="preserve">relatives in South America—the Calyptocephallelidae, represented here by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the Helmeted Water Toad of Chile. The crown split between extant myobatrachoids in Australia and Chile is ancient, occurring more than 100 million years ago.</w:t>
      </w:r>
      <w:r w:rsidR="00C940D7">
        <w:rPr>
          <w:rFonts w:ascii="CMU Serif Roman" w:eastAsia="CMU Serif Roman" w:hAnsi="CMU Serif Roman" w:cs="CMU Serif Roman"/>
          <w:sz w:val="24"/>
          <w:szCs w:val="24"/>
        </w:rPr>
        <w:t xml:space="preserve"> </w:t>
      </w:r>
      <w:ins w:id="16" w:author="Ian Brennan" w:date="2023-04-12T15:36:00Z">
        <w:r w:rsidR="00C940D7">
          <w:rPr>
            <w:rFonts w:ascii="CMU Serif Roman" w:eastAsia="CMU Serif Roman" w:hAnsi="CMU Serif Roman" w:cs="CMU Serif Roman"/>
            <w:sz w:val="24"/>
            <w:szCs w:val="24"/>
          </w:rPr>
          <w:t xml:space="preserve">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heterotachy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heterotachy among sites. </w:t>
        </w:r>
      </w:ins>
      <w:r w:rsidR="00B800F2">
        <w:rPr>
          <w:rFonts w:ascii="CMU Serif Roman" w:eastAsia="CMU Serif Roman" w:hAnsi="CMU Serif Roman" w:cs="CMU Serif Roman"/>
          <w:sz w:val="24"/>
          <w:szCs w:val="24"/>
        </w:rPr>
        <w:lastRenderedPageBreak/>
        <w:t xml:space="preserve">The </w:t>
      </w:r>
      <w:del w:id="17" w:author="Ian Brennan" w:date="2023-04-12T15:36:00Z">
        <w:r w:rsidRPr="008B6D7A">
          <w:rPr>
            <w:rFonts w:ascii="CMU Serif Roman" w:eastAsia="CMU Serif Roman" w:hAnsi="CMU Serif Roman" w:cs="CMU Serif Roman"/>
            <w:sz w:val="24"/>
            <w:szCs w:val="24"/>
          </w:rPr>
          <w:delText>remaining</w:delText>
        </w:r>
      </w:del>
      <w:ins w:id="18" w:author="Ian Brennan" w:date="2023-04-12T15:36:00Z">
        <w:r w:rsidR="00B800F2">
          <w:rPr>
            <w:rFonts w:ascii="CMU Serif Roman" w:eastAsia="CMU Serif Roman" w:hAnsi="CMU Serif Roman" w:cs="CMU Serif Roman"/>
            <w:sz w:val="24"/>
            <w:szCs w:val="24"/>
          </w:rPr>
          <w:t xml:space="preserve">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r w:rsidR="001023EA">
          <w:rPr>
            <w:rFonts w:ascii="CMU Serif Roman" w:eastAsia="CMU Serif Roman" w:hAnsi="CMU Serif Roman" w:cs="CMU Serif Roman"/>
            <w:sz w:val="24"/>
            <w:szCs w:val="24"/>
          </w:rPr>
          <w:t xml:space="preserve">heterotachy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ins>
      <w:r w:rsidR="004A109C" w:rsidRPr="008B6D7A">
        <w:rPr>
          <w:rFonts w:ascii="CMU Serif Roman" w:eastAsia="CMU Serif Roman" w:hAnsi="CMU Serif Roman" w:cs="CMU Serif Roman"/>
          <w:sz w:val="24"/>
          <w:szCs w:val="24"/>
        </w:rPr>
        <w:t xml:space="preserve"> phylogenomic </w:t>
      </w:r>
      <w:del w:id="19" w:author="Ian Brennan" w:date="2023-04-12T15:36:00Z">
        <w:r w:rsidRPr="008B6D7A">
          <w:rPr>
            <w:rFonts w:ascii="CMU Serif Roman" w:eastAsia="CMU Serif Roman" w:hAnsi="CMU Serif Roman" w:cs="CMU Serif Roman"/>
            <w:sz w:val="24"/>
            <w:szCs w:val="24"/>
          </w:rPr>
          <w:delText>topology</w:delText>
        </w:r>
      </w:del>
      <w:ins w:id="20" w:author="Ian Brennan" w:date="2023-04-12T15:36:00Z">
        <w:r w:rsidR="004A109C" w:rsidRPr="008B6D7A">
          <w:rPr>
            <w:rFonts w:ascii="CMU Serif Roman" w:eastAsia="CMU Serif Roman" w:hAnsi="CMU Serif Roman" w:cs="CMU Serif Roman"/>
            <w:sz w:val="24"/>
            <w:szCs w:val="24"/>
          </w:rPr>
          <w:t>topolog</w:t>
        </w:r>
        <w:r w:rsidR="002D2C89">
          <w:rPr>
            <w:rFonts w:ascii="CMU Serif Roman" w:eastAsia="CMU Serif Roman" w:hAnsi="CMU Serif Roman" w:cs="CMU Serif Roman"/>
            <w:sz w:val="24"/>
            <w:szCs w:val="24"/>
          </w:rPr>
          <w:t>ies</w:t>
        </w:r>
      </w:ins>
      <w:r w:rsidR="004A109C" w:rsidRPr="008B6D7A">
        <w:rPr>
          <w:rFonts w:ascii="CMU Serif Roman" w:eastAsia="CMU Serif Roman" w:hAnsi="CMU Serif Roman" w:cs="CMU Serif Roman"/>
          <w:sz w:val="24"/>
          <w:szCs w:val="24"/>
        </w:rPr>
        <w:t xml:space="preserve"> and divergence estimates </w:t>
      </w:r>
      <w:del w:id="21" w:author="Ian Brennan" w:date="2023-04-12T15:36:00Z">
        <w:r w:rsidRPr="008B6D7A">
          <w:rPr>
            <w:rFonts w:ascii="CMU Serif Roman" w:eastAsia="CMU Serif Roman" w:hAnsi="CMU Serif Roman" w:cs="CMU Serif Roman"/>
            <w:sz w:val="24"/>
            <w:szCs w:val="24"/>
          </w:rPr>
          <w:delText xml:space="preserve">of frogs </w:delText>
        </w:r>
      </w:del>
      <w:r w:rsidR="004A109C" w:rsidRPr="008B6D7A">
        <w:rPr>
          <w:rFonts w:ascii="CMU Serif Roman" w:eastAsia="CMU Serif Roman" w:hAnsi="CMU Serif Roman" w:cs="CMU Serif Roman"/>
          <w:sz w:val="24"/>
          <w:szCs w:val="24"/>
        </w:rPr>
        <w:t>are broadly consistent with previous results (Feng et al. 2017;</w:t>
      </w:r>
      <w:r w:rsidR="00B349FB">
        <w:rPr>
          <w:rFonts w:ascii="CMU Serif Roman" w:eastAsia="CMU Serif Roman" w:hAnsi="CMU Serif Roman" w:cs="CMU Serif Roman"/>
          <w:sz w:val="24"/>
          <w:szCs w:val="24"/>
        </w:rPr>
        <w:t xml:space="preserve"> </w:t>
      </w:r>
      <w:ins w:id="22" w:author="Ian Brennan" w:date="2023-04-12T15:36:00Z">
        <w:r w:rsidR="00B349FB">
          <w:rPr>
            <w:rFonts w:ascii="CMU Serif Roman" w:eastAsia="CMU Serif Roman" w:hAnsi="CMU Serif Roman" w:cs="CMU Serif Roman"/>
            <w:sz w:val="24"/>
            <w:szCs w:val="24"/>
          </w:rPr>
          <w:t>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ins>
      <w:r w:rsidR="004A109C" w:rsidRPr="008B6D7A">
        <w:rPr>
          <w:rFonts w:ascii="CMU Serif Roman" w:eastAsia="CMU Serif Roman" w:hAnsi="CMU Serif Roman" w:cs="CMU Serif Roman"/>
          <w:sz w:val="24"/>
          <w:szCs w:val="24"/>
        </w:rPr>
        <w:t>Hime et al. 2021) (Fig.2, S4</w:t>
      </w:r>
      <w:del w:id="23" w:author="Ian Brennan" w:date="2023-04-12T15:36:00Z">
        <w:r w:rsidR="008B05FB">
          <w:rPr>
            <w:rFonts w:ascii="CMU Serif Roman" w:eastAsia="CMU Serif Roman" w:hAnsi="CMU Serif Roman" w:cs="CMU Serif Roman"/>
            <w:sz w:val="24"/>
            <w:szCs w:val="24"/>
          </w:rPr>
          <w:delText>, S5</w:delText>
        </w:r>
      </w:del>
      <w:ins w:id="24" w:author="Ian Brennan" w:date="2023-04-12T15:36:00Z">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ins>
      <w:r w:rsidR="004A109C" w:rsidRPr="008B6D7A">
        <w:rPr>
          <w:rFonts w:ascii="CMU Serif Roman" w:eastAsia="CMU Serif Roman" w:hAnsi="CMU Serif Roman" w:cs="CMU Serif Roman"/>
          <w:sz w:val="24"/>
          <w:szCs w:val="24"/>
        </w:rPr>
        <w:t xml:space="preserve">). </w:t>
      </w:r>
    </w:p>
    <w:p w14:paraId="17A86156" w14:textId="77777777" w:rsidR="006211A3" w:rsidRPr="008B6D7A" w:rsidRDefault="006211A3" w:rsidP="008B6D7A">
      <w:pPr>
        <w:spacing w:line="360" w:lineRule="auto"/>
        <w:ind w:firstLine="720"/>
        <w:rPr>
          <w:del w:id="25" w:author="Ian Brennan" w:date="2023-04-12T15:36:00Z"/>
          <w:rFonts w:ascii="CMU Serif Roman" w:eastAsia="CMU Serif Roman" w:hAnsi="CMU Serif Roman" w:cs="CMU Serif Roman"/>
          <w:sz w:val="24"/>
          <w:szCs w:val="24"/>
        </w:rPr>
      </w:pPr>
    </w:p>
    <w:p w14:paraId="2FF4E6F5" w14:textId="31AADD76" w:rsidR="007E7832" w:rsidRDefault="00FC6527" w:rsidP="00D474FB">
      <w:pPr>
        <w:spacing w:line="360" w:lineRule="auto"/>
        <w:rPr>
          <w:ins w:id="26" w:author="Ian Brennan" w:date="2023-04-12T15:36:00Z"/>
          <w:rFonts w:ascii="CMU Serif Roman" w:eastAsia="CMU Serif Roman" w:hAnsi="CMU Serif Roman" w:cs="CMU Serif Roman"/>
          <w:sz w:val="24"/>
          <w:szCs w:val="24"/>
        </w:rPr>
      </w:pPr>
      <w:del w:id="27" w:author="Ian Brennan" w:date="2023-04-12T15:36:00Z">
        <w:r>
          <w:rPr>
            <w:rFonts w:ascii="CMU Serif Roman" w:eastAsia="CMU Serif Roman" w:hAnsi="CMU Serif Roman" w:cs="CMU Serif Roman"/>
            <w:noProof/>
            <w:sz w:val="24"/>
            <w:szCs w:val="24"/>
          </w:rPr>
          <w:drawing>
            <wp:inline distT="0" distB="0" distL="0" distR="0" wp14:anchorId="02FEBAB5" wp14:editId="014D6622">
              <wp:extent cx="3843020" cy="6956081"/>
              <wp:effectExtent l="0" t="0" r="5080" b="3810"/>
              <wp:docPr id="1571060352" name="Picture 15710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del>
      <w:ins w:id="28" w:author="Ian Brennan" w:date="2023-04-12T15:36:00Z">
        <w:r w:rsidR="00D474FB">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pelodryadid dispersal Hypothesis 1 in which treefrogs dispersed through Antarctica to reach Australia (DEC+j+x+w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59.7; DEC+j+x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over similar models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r w:rsidR="00AA7353">
          <w:rPr>
            <w:rFonts w:ascii="CMU Serif Roman" w:eastAsia="CMU Serif Roman" w:hAnsi="CMU Serif Roman" w:cs="CMU Serif Roman"/>
            <w:sz w:val="24"/>
            <w:szCs w:val="24"/>
          </w:rPr>
          <w:t>pelodryadid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ins>
    </w:p>
    <w:p w14:paraId="23F2A1DD" w14:textId="021C71A6" w:rsidR="00CC3051" w:rsidRPr="00E46111" w:rsidRDefault="007E7832" w:rsidP="00D474FB">
      <w:pPr>
        <w:spacing w:line="360" w:lineRule="auto"/>
        <w:rPr>
          <w:ins w:id="29" w:author="Ian Brennan" w:date="2023-04-12T15:36:00Z"/>
          <w:rFonts w:ascii="CMU Serif Roman" w:eastAsia="CMU Serif Roman" w:hAnsi="CMU Serif Roman" w:cs="CMU Serif Roman"/>
          <w:sz w:val="24"/>
          <w:szCs w:val="24"/>
        </w:rPr>
      </w:pPr>
      <w:ins w:id="30" w:author="Ian Brennan" w:date="2023-04-12T15:36:00Z">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myobatrachoid and pelodryadid frogs are descended from South American ancestors. </w:t>
        </w:r>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 xml:space="preserve">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ins>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ins w:id="31" w:author="Ian Brennan" w:date="2023-04-12T15:36:00Z">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ins>
      <w:r w:rsidR="00D55B80" w:rsidRPr="008B6D7A">
        <w:rPr>
          <w:rFonts w:ascii="CMU Serif Roman" w:eastAsia="CMU Serif Roman" w:hAnsi="CMU Serif Roman" w:cs="CMU Serif Roman"/>
          <w:sz w:val="24"/>
          <w:szCs w:val="24"/>
        </w:rPr>
        <w:br/>
      </w:r>
    </w:p>
    <w:p w14:paraId="416DDFB6" w14:textId="267C50F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 xml:space="preserve">Australian frogs show </w:t>
      </w:r>
      <w:del w:id="32" w:author="Ian Brennan" w:date="2023-04-12T15:36:00Z">
        <w:r w:rsidRPr="008B6D7A">
          <w:rPr>
            <w:rFonts w:ascii="CMU Serif Roman" w:eastAsia="CMU Serif Roman" w:hAnsi="CMU Serif Roman" w:cs="CMU Serif Roman"/>
            <w:sz w:val="24"/>
            <w:szCs w:val="24"/>
          </w:rPr>
          <w:delText>a pattern of increasing</w:delText>
        </w:r>
      </w:del>
      <w:ins w:id="33" w:author="Ian Brennan" w:date="2023-04-12T15:36:00Z">
        <w:r w:rsidR="00757304">
          <w:rPr>
            <w:rFonts w:ascii="CMU Serif Roman" w:eastAsia="CMU Serif Roman" w:hAnsi="CMU Serif Roman" w:cs="CMU Serif Roman"/>
            <w:sz w:val="24"/>
            <w:szCs w:val="24"/>
          </w:rPr>
          <w:t>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w:t>
        </w:r>
      </w:ins>
      <w:r w:rsidR="00757304">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species richness</w:t>
      </w:r>
      <w:del w:id="34" w:author="Ian Brennan" w:date="2023-04-12T15:36:00Z">
        <w:r w:rsidRPr="008B6D7A">
          <w:rPr>
            <w:rFonts w:ascii="CMU Serif Roman" w:eastAsia="CMU Serif Roman" w:hAnsi="CMU Serif Roman" w:cs="CMU Serif Roman"/>
            <w:sz w:val="24"/>
            <w:szCs w:val="24"/>
          </w:rPr>
          <w:delText xml:space="preserve"> with precipitation</w:delText>
        </w:r>
      </w:del>
      <w:ins w:id="35" w:author="Ian Brennan" w:date="2023-04-12T15:36:00Z">
        <w:r w:rsidR="00B0202D">
          <w:rPr>
            <w:rFonts w:ascii="CMU Serif Roman" w:eastAsia="CMU Serif Roman" w:hAnsi="CMU Serif Roman" w:cs="CMU Serif Roman"/>
            <w:sz w:val="24"/>
            <w:szCs w:val="24"/>
          </w:rPr>
          <w:t>, age</w:t>
        </w:r>
      </w:ins>
      <w:r w:rsidR="00B0202D">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 xml:space="preserve">and </w:t>
      </w:r>
      <w:del w:id="36" w:author="Ian Brennan" w:date="2023-04-12T15:36:00Z">
        <w:r w:rsidR="00FC6527">
          <w:rPr>
            <w:rFonts w:ascii="CMU Serif Roman" w:eastAsia="CMU Serif Roman" w:hAnsi="CMU Serif Roman" w:cs="CMU Serif Roman"/>
            <w:sz w:val="24"/>
            <w:szCs w:val="24"/>
          </w:rPr>
          <w:delText>with time</w:delText>
        </w:r>
      </w:del>
      <w:ins w:id="37" w:author="Ian Brennan" w:date="2023-04-12T15:36:00Z">
        <w:r w:rsidR="00813400">
          <w:rPr>
            <w:rFonts w:ascii="CMU Serif Roman" w:eastAsia="CMU Serif Roman" w:hAnsi="CMU Serif Roman" w:cs="CMU Serif Roman"/>
            <w:sz w:val="24"/>
            <w:szCs w:val="24"/>
          </w:rPr>
          <w:t xml:space="preserve">geographic </w:t>
        </w:r>
        <w:r w:rsidR="00DC1E8E">
          <w:rPr>
            <w:rFonts w:ascii="CMU Serif Roman" w:eastAsia="CMU Serif Roman" w:hAnsi="CMU Serif Roman" w:cs="CMU Serif Roman"/>
            <w:sz w:val="24"/>
            <w:szCs w:val="24"/>
          </w:rPr>
          <w:t>spread</w:t>
        </w:r>
      </w:ins>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Limnodynastidae </w:t>
      </w:r>
      <w:r w:rsidR="009B2796" w:rsidRPr="008B6D7A">
        <w:rPr>
          <w:rFonts w:ascii="CMU Serif Roman" w:eastAsia="CMU Serif Roman" w:hAnsi="CMU Serif Roman" w:cs="CMU Serif Roman"/>
          <w:sz w:val="24"/>
          <w:szCs w:val="24"/>
        </w:rPr>
        <w:lastRenderedPageBreak/>
        <w:t xml:space="preserve">and Myobatrachidae presented together as Myobatrachoidea) </w:t>
      </w:r>
      <w:del w:id="38" w:author="Ian Brennan" w:date="2023-04-12T15:36:00Z">
        <w:r w:rsidRPr="008B6D7A">
          <w:rPr>
            <w:rFonts w:ascii="CMU Serif Roman" w:eastAsia="CMU Serif Roman" w:hAnsi="CMU Serif Roman" w:cs="CMU Serif Roman"/>
            <w:sz w:val="24"/>
            <w:szCs w:val="24"/>
          </w:rPr>
          <w:delText xml:space="preserve">are plotted alongside a map showing total annual precipitation. Greatest richness is concentrated along Australia’s east coast, however this pattern falls away in cold areas of the far southeast, particularly </w:delText>
        </w:r>
        <w:r w:rsidR="00516468" w:rsidRPr="008B6D7A">
          <w:rPr>
            <w:rFonts w:ascii="CMU Serif Roman" w:eastAsia="CMU Serif Roman" w:hAnsi="CMU Serif Roman" w:cs="CMU Serif Roman"/>
            <w:sz w:val="24"/>
            <w:szCs w:val="24"/>
          </w:rPr>
          <w:delText>in</w:delText>
        </w:r>
        <w:r w:rsidRPr="008B6D7A">
          <w:rPr>
            <w:rFonts w:ascii="CMU Serif Roman" w:eastAsia="CMU Serif Roman" w:hAnsi="CMU Serif Roman" w:cs="CMU Serif Roman"/>
            <w:sz w:val="24"/>
            <w:szCs w:val="24"/>
          </w:rPr>
          <w:delText xml:space="preserve"> southwest Tasmania.</w:delText>
        </w:r>
      </w:del>
      <w:ins w:id="39" w:author="Ian Brennan" w:date="2023-04-12T15:36:00Z">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t>
      </w:r>
      <w:ins w:id="40" w:author="Ian Brennan" w:date="2023-04-12T15:36:00Z">
        <w:r w:rsidR="00EF1134">
          <w:rPr>
            <w:rFonts w:ascii="CMU Serif Roman" w:eastAsia="CMU Serif Roman" w:hAnsi="CMU Serif Roman" w:cs="CMU Serif Roman"/>
            <w:sz w:val="24"/>
            <w:szCs w:val="24"/>
          </w:rPr>
          <w:t xml:space="preserve">with the exception of Limnodynastidae and Myobatrachidae (included jointly as Myobatrachoidea) </w:t>
        </w:r>
      </w:ins>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ins w:id="41" w:author="Ian Brennan" w:date="2023-04-12T15:36:00Z">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ins>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1B3E5E0C"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ins w:id="42" w:author="Ian Brennan" w:date="2023-04-12T15:36:00Z">
        <w:r w:rsidR="007C4E46">
          <w:rPr>
            <w:rFonts w:ascii="CMU Serif Roman" w:eastAsia="CMU Serif Roman" w:hAnsi="CMU Serif Roman" w:cs="CMU Serif Roman"/>
            <w:sz w:val="24"/>
            <w:szCs w:val="24"/>
          </w:rPr>
          <w:t xml:space="preserve">nearly </w:t>
        </w:r>
      </w:ins>
      <w:r w:rsidRPr="008B6D7A">
        <w:rPr>
          <w:rFonts w:ascii="CMU Serif Roman" w:eastAsia="CMU Serif Roman" w:hAnsi="CMU Serif Roman" w:cs="CMU Serif Roman"/>
          <w:sz w:val="24"/>
          <w:szCs w:val="24"/>
        </w:rPr>
        <w:t xml:space="preserve">all of Australia’s </w:t>
      </w:r>
      <w:ins w:id="43" w:author="Ian Brennan" w:date="2023-04-12T15:36:00Z">
        <w:r w:rsidR="005F5D28">
          <w:rPr>
            <w:rFonts w:ascii="CMU Serif Roman" w:eastAsia="CMU Serif Roman" w:hAnsi="CMU Serif Roman" w:cs="CMU Serif Roman"/>
            <w:sz w:val="24"/>
            <w:szCs w:val="24"/>
          </w:rPr>
          <w:t xml:space="preserve">native </w:t>
        </w:r>
      </w:ins>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w:t>
      </w:r>
      <w:ins w:id="44" w:author="Ian Brennan" w:date="2023-04-12T15:36:00Z">
        <w:r w:rsidR="007500C7">
          <w:rPr>
            <w:rFonts w:ascii="CMU Serif Roman" w:eastAsia="CMU Serif Roman" w:hAnsi="CMU Serif Roman" w:cs="CMU Serif Roman"/>
            <w:sz w:val="24"/>
            <w:szCs w:val="24"/>
          </w:rPr>
          <w:t>(2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and major clades of the </w:t>
      </w:r>
      <w:del w:id="45" w:author="Ian Brennan" w:date="2023-04-12T15:36:00Z">
        <w:r w:rsidRPr="008B6D7A">
          <w:rPr>
            <w:rFonts w:ascii="CMU Serif Roman" w:eastAsia="CMU Serif Roman" w:hAnsi="CMU Serif Roman" w:cs="CMU Serif Roman"/>
            <w:sz w:val="24"/>
            <w:szCs w:val="24"/>
          </w:rPr>
          <w:delText>mega-</w:delText>
        </w:r>
      </w:del>
      <w:ins w:id="46" w:author="Ian Brennan" w:date="2023-04-12T15:36:00Z">
        <w:r w:rsidR="0034775E">
          <w:rPr>
            <w:rFonts w:ascii="CMU Serif Roman" w:eastAsia="CMU Serif Roman" w:hAnsi="CMU Serif Roman" w:cs="CMU Serif Roman"/>
            <w:sz w:val="24"/>
            <w:szCs w:val="24"/>
          </w:rPr>
          <w:t xml:space="preserve">diverse </w:t>
        </w:r>
      </w:ins>
      <w:r w:rsidR="0034775E">
        <w:rPr>
          <w:rFonts w:ascii="CMU Serif Roman" w:eastAsia="CMU Serif Roman" w:hAnsi="CMU Serif Roman" w:cs="CMU Serif Roman"/>
          <w:sz w:val="24"/>
          <w:szCs w:val="24"/>
        </w:rPr>
        <w:t>genus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Litoria</w:t>
      </w:r>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del w:id="47" w:author="Ian Brennan" w:date="2023-04-12T15:36:00Z">
        <w:r w:rsidRPr="008B6D7A">
          <w:rPr>
            <w:rFonts w:ascii="CMU Serif Roman" w:eastAsia="CMU Serif Roman" w:hAnsi="CMU Serif Roman" w:cs="CMU Serif Roman"/>
            <w:sz w:val="24"/>
            <w:szCs w:val="24"/>
          </w:rPr>
          <w:delText>means each radiation established itself in a very different incarnation of the continent.</w:delText>
        </w:r>
      </w:del>
      <w:ins w:id="48" w:author="Ian Brennan" w:date="2023-04-12T15:36:00Z">
        <w:r w:rsidR="00D7054A">
          <w:rPr>
            <w:rFonts w:ascii="CMU Serif Roman" w:eastAsia="CMU Serif Roman" w:hAnsi="CMU Serif Roman" w:cs="CMU Serif Roman"/>
            <w:sz w:val="24"/>
            <w:szCs w:val="24"/>
          </w:rPr>
          <w:t>took place under the varied environmental conditions of vastly different eras.</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Macphail &amp; Hill 2018, Mao &amp; Retallack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F0B71AD"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The Myobatrachidae and Limnodynastidae (together</w:t>
      </w:r>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 xml:space="preserve">yobatrachoids)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del w:id="49" w:author="Ian Brennan" w:date="2023-04-12T15:36:00Z">
        <w:r w:rsidR="00813DBE">
          <w:rPr>
            <w:rFonts w:ascii="CMU Serif Roman" w:eastAsia="CMU Serif Roman" w:hAnsi="CMU Serif Roman" w:cs="CMU Serif Roman"/>
            <w:sz w:val="24"/>
            <w:szCs w:val="24"/>
          </w:rPr>
          <w:delText>one species</w:delText>
        </w:r>
        <w:r w:rsidR="00813DBE" w:rsidRPr="00813DBE">
          <w:rPr>
            <w:rFonts w:ascii="CMU Serif Roman" w:hAnsi="CMU Serif Roman" w:cs="CMU Serif Roman"/>
            <w:sz w:val="24"/>
            <w:szCs w:val="24"/>
            <w:highlight w:val="white"/>
          </w:rPr>
          <w:delText>—</w:delText>
        </w:r>
        <w:r w:rsidR="00813DBE" w:rsidRPr="00813DBE">
          <w:rPr>
            <w:rFonts w:ascii="CMU Serif Roman" w:hAnsi="CMU Serif Roman" w:cs="CMU Serif Roman"/>
            <w:i/>
            <w:iCs/>
            <w:sz w:val="24"/>
            <w:szCs w:val="24"/>
          </w:rPr>
          <w:delText>Lechriodus aganoposis</w:delText>
        </w:r>
        <w:r w:rsidR="00813DBE" w:rsidRPr="00813DBE">
          <w:rPr>
            <w:rFonts w:ascii="CMU Serif Roman" w:hAnsi="CMU Serif Roman" w:cs="CMU Serif Roman"/>
            <w:sz w:val="24"/>
            <w:szCs w:val="24"/>
          </w:rPr>
          <w:delText xml:space="preserve"> is</w:delText>
        </w:r>
      </w:del>
      <w:ins w:id="50" w:author="Ian Brennan" w:date="2023-04-12T15:36:00Z">
        <w:r w:rsidR="00937435">
          <w:rPr>
            <w:rFonts w:ascii="CMU Serif Roman" w:eastAsia="CMU Serif Roman" w:hAnsi="CMU Serif Roman" w:cs="CMU Serif Roman"/>
            <w:sz w:val="24"/>
            <w:szCs w:val="24"/>
          </w:rPr>
          <w:t>4 spp. are</w:t>
        </w:r>
      </w:ins>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del w:id="51" w:author="Ian Brennan" w:date="2023-04-12T15:36:00Z">
        <w:r w:rsidRPr="008B6D7A">
          <w:rPr>
            <w:rFonts w:ascii="CMU Serif Roman" w:eastAsia="CMU Serif Roman" w:hAnsi="CMU Serif Roman" w:cs="CMU Serif Roman"/>
            <w:i/>
            <w:sz w:val="24"/>
            <w:szCs w:val="24"/>
          </w:rPr>
          <w:delText>Calyptocephallela</w:delText>
        </w:r>
      </w:del>
      <w:ins w:id="52" w:author="Ian Brennan" w:date="2023-04-12T15:36:00Z">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ins>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(roughly 100 mya;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early divergences among the Australian myobatrachoids, principally between myobatrachids and limnodynastids, occurred in the late Cretaceous (80–70 mya), preceding the isolation of Australia from Antarctica. This dates to a time when South America, Antarctica, and Australia were a continuous landmass that was likely temperate in climate (Palazzesi &amp; Barreda 2007; Mörs et al. 2020). The phylogenetic depth and distribution of myobatrachoids</w:t>
      </w:r>
      <w:r w:rsidR="002F7EDC">
        <w:rPr>
          <w:rFonts w:ascii="CMU Serif Roman" w:eastAsia="CMU Serif Roman" w:hAnsi="CMU Serif Roman" w:cs="CMU Serif Roman"/>
          <w:sz w:val="24"/>
          <w:szCs w:val="24"/>
        </w:rPr>
        <w:t xml:space="preserve"> (including </w:t>
      </w:r>
      <w:del w:id="53" w:author="Ian Brennan" w:date="2023-04-12T15:36:00Z">
        <w:r w:rsidR="002F7EDC">
          <w:rPr>
            <w:rFonts w:ascii="CMU Serif Roman" w:eastAsia="CMU Serif Roman" w:hAnsi="CMU Serif Roman" w:cs="CMU Serif Roman"/>
            <w:i/>
            <w:iCs/>
            <w:sz w:val="24"/>
            <w:szCs w:val="24"/>
          </w:rPr>
          <w:delText>Calyptocephallela</w:delText>
        </w:r>
      </w:del>
      <w:ins w:id="54" w:author="Ian Brennan" w:date="2023-04-12T15:36:00Z">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ins>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calyptocephallelid from mid-Miocene Antarctica that lived more than 40 mya (Mörs et al. 2020). The persistence of </w:t>
      </w:r>
      <w:del w:id="55" w:author="Ian Brennan" w:date="2023-04-12T15:36:00Z">
        <w:r w:rsidRPr="008B6D7A">
          <w:rPr>
            <w:rFonts w:ascii="CMU Serif Roman" w:eastAsia="CMU Serif Roman" w:hAnsi="CMU Serif Roman" w:cs="CMU Serif Roman"/>
            <w:sz w:val="24"/>
            <w:szCs w:val="24"/>
          </w:rPr>
          <w:delText>calyptocephallelids</w:delText>
        </w:r>
      </w:del>
      <w:ins w:id="56" w:author="Ian Brennan" w:date="2023-04-12T15:36:00Z">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r w:rsidRPr="008B6D7A">
        <w:rPr>
          <w:rFonts w:ascii="CMU Serif Roman" w:eastAsia="CMU Serif Roman" w:hAnsi="CMU Serif Roman" w:cs="CMU Serif Roman"/>
          <w:sz w:val="24"/>
          <w:szCs w:val="24"/>
        </w:rPr>
        <w:t xml:space="preserve"> in Antarctica into the Late Eocene highlights the dichotomy between young extant myobatrachid and limnodynastid diversity (most species &lt; 30 mya) and ancient splits between limnodynastids and myobatrachids and within </w:t>
      </w:r>
      <w:del w:id="57" w:author="Ian Brennan" w:date="2023-04-12T15:36:00Z">
        <w:r w:rsidRPr="008B6D7A">
          <w:rPr>
            <w:rFonts w:ascii="CMU Serif Roman" w:eastAsia="CMU Serif Roman" w:hAnsi="CMU Serif Roman" w:cs="CMU Serif Roman"/>
            <w:sz w:val="24"/>
            <w:szCs w:val="24"/>
          </w:rPr>
          <w:delText>limnodynastids</w:delText>
        </w:r>
      </w:del>
      <w:ins w:id="58" w:author="Ian Brennan" w:date="2023-04-12T15:36:00Z">
        <w:r w:rsidR="00471529">
          <w:rPr>
            <w:rFonts w:ascii="CMU Serif Roman" w:eastAsia="CMU Serif Roman" w:hAnsi="CMU Serif Roman" w:cs="CMU Serif Roman"/>
            <w:sz w:val="24"/>
            <w:szCs w:val="24"/>
          </w:rPr>
          <w:t>myobatrachids</w:t>
        </w:r>
      </w:ins>
      <w:r w:rsidRPr="008B6D7A">
        <w:rPr>
          <w:rFonts w:ascii="CMU Serif Roman" w:eastAsia="CMU Serif Roman" w:hAnsi="CMU Serif Roman" w:cs="CMU Serif Roman"/>
          <w:sz w:val="24"/>
          <w:szCs w:val="24"/>
        </w:rPr>
        <w:t xml:space="preserve"> (&gt; 70 mya). </w:t>
      </w:r>
      <w:del w:id="59" w:author="Ian Brennan" w:date="2023-04-12T15:36:00Z">
        <w:r w:rsidRPr="008B6D7A">
          <w:rPr>
            <w:rFonts w:ascii="CMU Serif Roman" w:eastAsia="CMU Serif Roman" w:hAnsi="CMU Serif Roman" w:cs="CMU Serif Roman"/>
            <w:sz w:val="24"/>
            <w:szCs w:val="24"/>
          </w:rPr>
          <w:delText>These</w:delText>
        </w:r>
      </w:del>
      <w:ins w:id="60" w:author="Ian Brennan" w:date="2023-04-12T15:36:00Z">
        <w:r w:rsidRPr="008B6D7A">
          <w:rPr>
            <w:rFonts w:ascii="CMU Serif Roman" w:eastAsia="CMU Serif Roman" w:hAnsi="CMU Serif Roman" w:cs="CMU Serif Roman"/>
            <w:sz w:val="24"/>
            <w:szCs w:val="24"/>
          </w:rPr>
          <w:t>Th</w:t>
        </w:r>
        <w:r w:rsidR="00F676A8">
          <w:rPr>
            <w:rFonts w:ascii="CMU Serif Roman" w:eastAsia="CMU Serif Roman" w:hAnsi="CMU Serif Roman" w:cs="CMU Serif Roman"/>
            <w:sz w:val="24"/>
            <w:szCs w:val="24"/>
          </w:rPr>
          <w:t>e tips of these</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long branches are likely the survivors of a much greater southern Gondwanan myobatrachoid diversity, potentially mirroring the diversity of </w:t>
      </w:r>
      <w:r w:rsidR="000E65F8">
        <w:rPr>
          <w:rFonts w:ascii="CMU Serif Roman" w:eastAsia="CMU Serif Roman" w:hAnsi="CMU Serif Roman" w:cs="CMU Serif Roman"/>
          <w:sz w:val="24"/>
          <w:szCs w:val="24"/>
        </w:rPr>
        <w:t xml:space="preserve">extinct </w:t>
      </w:r>
      <w:del w:id="61" w:author="Ian Brennan" w:date="2023-04-12T15:36:00Z">
        <w:r w:rsidRPr="008B6D7A">
          <w:rPr>
            <w:rFonts w:ascii="CMU Serif Roman" w:eastAsia="CMU Serif Roman" w:hAnsi="CMU Serif Roman" w:cs="CMU Serif Roman"/>
            <w:sz w:val="24"/>
            <w:szCs w:val="24"/>
          </w:rPr>
          <w:delText>calyptocephallelids</w:delText>
        </w:r>
      </w:del>
      <w:ins w:id="62" w:author="Ian Brennan" w:date="2023-04-12T15:36:00Z">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r w:rsidRPr="008B6D7A">
        <w:rPr>
          <w:rFonts w:ascii="CMU Serif Roman" w:eastAsia="CMU Serif Roman" w:hAnsi="CMU Serif Roman" w:cs="CMU Serif Roman"/>
          <w:sz w:val="24"/>
          <w:szCs w:val="24"/>
        </w:rPr>
        <w:t xml:space="preserve"> through southern South America and Patagonia (Nicoli et al. 2022). </w:t>
      </w:r>
    </w:p>
    <w:p w14:paraId="53B1EB48" w14:textId="2ADE13DE"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 xml:space="preserve">Australian myobatrachoids however are not the only group with close connections to South America. The Pelodryadidae are a species rich </w:t>
      </w:r>
      <w:del w:id="63" w:author="Ian Brennan" w:date="2023-04-12T15:36:00Z">
        <w:r w:rsidRPr="005B5F0B">
          <w:rPr>
            <w:rFonts w:ascii="CMU Serif Roman" w:hAnsi="CMU Serif Roman" w:cs="CMU Serif Roman"/>
            <w:sz w:val="24"/>
            <w:szCs w:val="24"/>
          </w:rPr>
          <w:delText>(91</w:delText>
        </w:r>
      </w:del>
      <w:ins w:id="64" w:author="Ian Brennan" w:date="2023-04-12T15:36:00Z">
        <w:r w:rsidRPr="005B5F0B">
          <w:rPr>
            <w:rFonts w:ascii="CMU Serif Roman" w:hAnsi="CMU Serif Roman" w:cs="CMU Serif Roman"/>
            <w:sz w:val="24"/>
            <w:szCs w:val="24"/>
          </w:rPr>
          <w:t>(</w:t>
        </w:r>
        <w:r w:rsidR="000C32BD">
          <w:rPr>
            <w:rFonts w:ascii="CMU Serif Roman" w:hAnsi="CMU Serif Roman" w:cs="CMU Serif Roman"/>
            <w:sz w:val="24"/>
            <w:szCs w:val="24"/>
          </w:rPr>
          <w:t>&gt;220</w:t>
        </w:r>
      </w:ins>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Phyllomedusidae, some 40 mya. Crown divergence of the pelodryadids occurred in the mid-to-late Oligocene (30 mya) before erupting into a radiation across Australia and New Guinea in the early Miocene. This timing has spurred speculation about the origins of pelodryadids either as part of a young Gondwanan group or more recent over-water dispersers from South America (Pyron 2014). Divergence between phyllomedusids and pelodryadids 40 mya aligns with the opening of the Drake Passage and separation of South America from Antarctica (Toumoulin 2020). Unfortunately</w:t>
      </w:r>
      <w:ins w:id="65" w:author="Ian Brennan" w:date="2023-04-12T15:36:00Z">
        <w:r w:rsidR="001412F3">
          <w:rPr>
            <w:rFonts w:ascii="CMU Serif Roman" w:hAnsi="CMU Serif Roman" w:cs="CMU Serif Roman"/>
            <w:sz w:val="24"/>
            <w:szCs w:val="24"/>
          </w:rPr>
          <w:t>,</w:t>
        </w:r>
      </w:ins>
      <w:r w:rsidRPr="005B5F0B">
        <w:rPr>
          <w:rFonts w:ascii="CMU Serif Roman" w:hAnsi="CMU Serif Roman" w:cs="CMU Serif Roman"/>
          <w:sz w:val="24"/>
          <w:szCs w:val="24"/>
        </w:rPr>
        <w:t xml:space="preserve"> this does not provide any certainty about how pelodryadids arrived in Australia. While the Brazil Current would have provided a favorable trajectory for rafting frogs, the over-water distance between South America and Australia remained immense. </w:t>
      </w:r>
      <w:del w:id="66" w:author="Ian Brennan" w:date="2023-04-12T15:36:00Z">
        <w:r w:rsidRPr="005B5F0B">
          <w:rPr>
            <w:rFonts w:ascii="CMU Serif Roman" w:hAnsi="CMU Serif Roman" w:cs="CMU Serif Roman"/>
            <w:sz w:val="24"/>
            <w:szCs w:val="24"/>
          </w:rPr>
          <w:delText>A</w:delText>
        </w:r>
      </w:del>
      <w:ins w:id="67" w:author="Ian Brennan" w:date="2023-04-12T15:36:00Z">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ins>
      <w:r w:rsidRPr="005B5F0B">
        <w:rPr>
          <w:rFonts w:ascii="CMU Serif Roman" w:hAnsi="CMU Serif Roman" w:cs="CMU Serif Roman"/>
          <w:sz w:val="24"/>
          <w:szCs w:val="24"/>
        </w:rPr>
        <w:t xml:space="preserve"> more likely scenario is that pelodryadids dispersed from South America through Antarctica and into Australia</w:t>
      </w:r>
      <w:del w:id="68" w:author="Ian Brennan" w:date="2023-04-12T15:36:00Z">
        <w:r w:rsidRPr="005B5F0B">
          <w:rPr>
            <w:rFonts w:ascii="CMU Serif Roman" w:hAnsi="CMU Serif Roman" w:cs="CMU Serif Roman"/>
            <w:sz w:val="24"/>
            <w:szCs w:val="24"/>
          </w:rPr>
          <w:delText>.</w:delText>
        </w:r>
      </w:del>
      <w:ins w:id="69" w:author="Ian Brennan" w:date="2023-04-12T15:36:00Z">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w:t>
        </w:r>
      </w:ins>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mya) that blanketed Antarctica beneath an ice sheet (van den Ende et al. 2017).</w:t>
      </w:r>
    </w:p>
    <w:p w14:paraId="28125B6E" w14:textId="193A664E"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limnodynastids, myobatrachids, and pelodryadids, Australia’s youngest anuran radiation are the microhylids. Embedded deeply in the Asterophryinae subfamily, </w:t>
      </w:r>
      <w:del w:id="70" w:author="Ian Brennan" w:date="2023-04-12T15:36:00Z">
        <w:r w:rsidRPr="008B6D7A">
          <w:rPr>
            <w:rFonts w:ascii="CMU Serif Roman" w:eastAsia="CMU Serif Roman" w:hAnsi="CMU Serif Roman" w:cs="CMU Serif Roman"/>
            <w:sz w:val="24"/>
            <w:szCs w:val="24"/>
          </w:rPr>
          <w:delText xml:space="preserve">the </w:delText>
        </w:r>
      </w:del>
      <w:r w:rsidRPr="008B6D7A">
        <w:rPr>
          <w:rFonts w:ascii="CMU Serif Roman" w:eastAsia="CMU Serif Roman" w:hAnsi="CMU Serif Roman" w:cs="CMU Serif Roman"/>
          <w:sz w:val="24"/>
          <w:szCs w:val="24"/>
        </w:rPr>
        <w:t xml:space="preserve">two </w:t>
      </w:r>
      <w:del w:id="71" w:author="Ian Brennan" w:date="2023-04-12T15:36:00Z">
        <w:r w:rsidRPr="008B6D7A">
          <w:rPr>
            <w:rFonts w:ascii="CMU Serif Roman" w:eastAsia="CMU Serif Roman" w:hAnsi="CMU Serif Roman" w:cs="CMU Serif Roman"/>
            <w:sz w:val="24"/>
            <w:szCs w:val="24"/>
          </w:rPr>
          <w:delText>temporally adjacent</w:delText>
        </w:r>
      </w:del>
      <w:ins w:id="72" w:author="Ian Brennan" w:date="2023-04-12T15:36:00Z">
        <w:r w:rsidR="00852E1E">
          <w:rPr>
            <w:rFonts w:ascii="CMU Serif Roman" w:eastAsia="CMU Serif Roman" w:hAnsi="CMU Serif Roman" w:cs="CMU Serif Roman"/>
            <w:sz w:val="24"/>
            <w:szCs w:val="24"/>
          </w:rPr>
          <w:t>similarly aged</w:t>
        </w:r>
      </w:ins>
      <w:r w:rsidRPr="008B6D7A">
        <w:rPr>
          <w:rFonts w:ascii="CMU Serif Roman" w:eastAsia="CMU Serif Roman" w:hAnsi="CMU Serif Roman" w:cs="CMU Serif Roman"/>
          <w:sz w:val="24"/>
          <w:szCs w:val="24"/>
        </w:rPr>
        <w:t xml:space="preserve"> clades (12–13 mya) of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surface levels driven by cooling global temperatures following the mid Miocene climatic optimum. Dropping sea levels likely repeatedly exposed a landbridge between southern New Guinea and northern Australia (both Cape York and the Top End) and facilitated biotic exchange between these landmasses (Mitchell et al. 2014). The young age of these clades, and existence of two other species-rich incumbent frog clades in the pelodryadids and myobatrachoids potentially explains why Australian microhylids are relatively species poor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—5 spp.,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—18 spp.) and morphologically conservative compared to their New Guinean neighbors (200+ spp.), reflecting a pattern seen in monitor lizards (Pavón-Vázquez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ranid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native but not endemic to the continent, and can be found broadly across Australo-Papua, extending to just beyond the edge of the Sahul shelf (Reilly et al. 2022). It belongs to a clade of frogs distributed throughout southeast Asia, Wallacea, and Sahul, with other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likely a relatively young species (&lt;7 mya) with limited divergence between populations found in Wallacea and Sahul (Reilly et al. 2022). The broad distribution of </w:t>
      </w:r>
      <w:r w:rsidRPr="008B6D7A">
        <w:rPr>
          <w:rFonts w:ascii="CMU Serif Roman" w:eastAsia="CMU Serif Roman" w:hAnsi="CMU Serif Roman" w:cs="CMU Serif Roman"/>
          <w:i/>
          <w:sz w:val="24"/>
          <w:szCs w:val="24"/>
        </w:rPr>
        <w:t>P. daemeli</w:t>
      </w:r>
      <w:r w:rsidRPr="008B6D7A">
        <w:rPr>
          <w:rFonts w:ascii="CMU Serif Roman" w:eastAsia="CMU Serif Roman" w:hAnsi="CMU Serif Roman" w:cs="CMU Serif Roman"/>
          <w:sz w:val="24"/>
          <w:szCs w:val="24"/>
        </w:rPr>
        <w:t xml:space="preserve"> across Australo-Papua suggests either a very recent colonization of Australia or vicariant speciation followed by subsequent dispersal out of Australia and back into New Guinea and Wallacea. </w:t>
      </w:r>
    </w:p>
    <w:p w14:paraId="38041E67" w14:textId="579470C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exemplif</w:t>
      </w:r>
      <w:r w:rsidR="005D1720">
        <w:rPr>
          <w:rFonts w:ascii="CMU Serif Roman" w:eastAsia="CMU Serif Roman" w:hAnsi="CMU Serif Roman" w:cs="CMU Serif Roman"/>
          <w:sz w:val="24"/>
          <w:szCs w:val="24"/>
        </w:rPr>
        <w:t>ies</w:t>
      </w:r>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myo, (2) old </w:t>
      </w:r>
      <w:del w:id="73" w:author="Ian Brennan" w:date="2023-04-12T15:36:00Z">
        <w:r w:rsidRPr="008B6D7A">
          <w:rPr>
            <w:rFonts w:ascii="CMU Serif Roman" w:eastAsia="CMU Serif Roman" w:hAnsi="CMU Serif Roman" w:cs="CMU Serif Roman"/>
            <w:sz w:val="24"/>
            <w:szCs w:val="24"/>
          </w:rPr>
          <w:delText>colonizers (&gt;</w:delText>
        </w:r>
      </w:del>
      <w:ins w:id="74" w:author="Ian Brennan" w:date="2023-04-12T15:36:00Z">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w:t>
        </w:r>
      </w:ins>
      <w:r w:rsidR="00FD633D">
        <w:rPr>
          <w:rFonts w:ascii="CMU Serif Roman" w:eastAsia="CMU Serif Roman" w:hAnsi="CMU Serif Roman" w:cs="CMU Serif Roman"/>
          <w:sz w:val="24"/>
          <w:szCs w:val="24"/>
        </w:rPr>
        <w:t>20</w:t>
      </w:r>
      <w:del w:id="75" w:author="Ian Brennan" w:date="2023-04-12T15:36:00Z">
        <w:r w:rsidRPr="008B6D7A">
          <w:rPr>
            <w:rFonts w:ascii="CMU Serif Roman" w:eastAsia="CMU Serif Roman" w:hAnsi="CMU Serif Roman" w:cs="CMU Serif Roman"/>
            <w:sz w:val="24"/>
            <w:szCs w:val="24"/>
          </w:rPr>
          <w:delText xml:space="preserve"> myo, &lt;</w:delText>
        </w:r>
      </w:del>
      <w:ins w:id="76" w:author="Ian Brennan" w:date="2023-04-12T15:36:00Z">
        <w:r w:rsidR="00FD633D">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40 myo) with varied origins, or (3) recent </w:t>
      </w:r>
      <w:del w:id="77"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78" w:author="Ian Brennan" w:date="2023-04-12T15:36:00Z">
        <w:r w:rsidR="00621CE1">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 xml:space="preserve">(&lt;20 myo). The Limnodynastidae and Myobatrachidae fall undoubtedly into the Gondwanan group alongside ancient Australian radiations like Australidelphian marsupial mammals which include koalas, kangaroos, and Tasmanian </w:t>
      </w:r>
      <w:r w:rsidRPr="008B6D7A">
        <w:rPr>
          <w:rFonts w:ascii="CMU Serif Roman" w:eastAsia="CMU Serif Roman" w:hAnsi="CMU Serif Roman" w:cs="CMU Serif Roman"/>
          <w:sz w:val="24"/>
          <w:szCs w:val="24"/>
        </w:rPr>
        <w:lastRenderedPageBreak/>
        <w:t>devils; side-necked chelid turtles; and pygopodoid geckos which include the bizarre limbless pygopodids. These groups—with the exception of pygopodoids—have close links to South American relatives based on molecular and fossil evidence (Georges et al. 1999; Mitchell et al. 2014). While a Pelodryadidae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ran</w:t>
      </w:r>
      <w:r w:rsidR="000F471C">
        <w:rPr>
          <w:rFonts w:ascii="CMU Serif Roman" w:eastAsia="CMU Serif Roman" w:hAnsi="CMU Serif Roman" w:cs="CMU Serif Roman"/>
          <w:sz w:val="24"/>
          <w:szCs w:val="24"/>
        </w:rPr>
        <w:t>id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Papurana daemeli </w:t>
      </w:r>
      <w:r w:rsidRPr="008B6D7A">
        <w:rPr>
          <w:rFonts w:ascii="CMU Serif Roman" w:eastAsia="CMU Serif Roman" w:hAnsi="CMU Serif Roman" w:cs="CMU Serif Roman"/>
          <w:sz w:val="24"/>
          <w:szCs w:val="24"/>
        </w:rPr>
        <w:t xml:space="preserve">are relatively young </w:t>
      </w:r>
      <w:del w:id="79" w:author="Ian Brennan" w:date="2023-04-12T15:36:00Z">
        <w:r w:rsidRPr="008B6D7A">
          <w:rPr>
            <w:rFonts w:ascii="CMU Serif Roman" w:eastAsia="CMU Serif Roman" w:hAnsi="CMU Serif Roman" w:cs="CMU Serif Roman"/>
            <w:sz w:val="24"/>
            <w:szCs w:val="24"/>
          </w:rPr>
          <w:delText>colonizers</w:delText>
        </w:r>
      </w:del>
      <w:ins w:id="80" w:author="Ian Brennan" w:date="2023-04-12T15:36:00Z">
        <w:r w:rsidR="00304084">
          <w:rPr>
            <w:rFonts w:ascii="CMU Serif Roman" w:eastAsia="CMU Serif Roman" w:hAnsi="CMU Serif Roman" w:cs="CMU Serif Roman"/>
            <w:sz w:val="24"/>
            <w:szCs w:val="24"/>
          </w:rPr>
          <w:t>arrivals</w:t>
        </w:r>
      </w:ins>
      <w:r w:rsidRPr="008B6D7A">
        <w:rPr>
          <w:rFonts w:ascii="CMU Serif Roman" w:eastAsia="CMU Serif Roman" w:hAnsi="CMU Serif Roman" w:cs="CMU Serif Roman"/>
          <w:sz w:val="24"/>
          <w:szCs w:val="24"/>
        </w:rPr>
        <w:t xml:space="preserve"> from New Guinea with deeper origins in Asian groups. Both the Asterophryinae and Ranidae, to which these species belong, have a long history in the Sunda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(Esquerr</w:t>
      </w:r>
      <w:r w:rsidR="00FF56D2">
        <w:rPr>
          <w:rFonts w:ascii="CMU Serif Roman" w:eastAsia="CMU Serif Roman" w:hAnsi="CMU Serif Roman" w:cs="CMU Serif Roman"/>
          <w:sz w:val="24"/>
          <w:szCs w:val="24"/>
        </w:rPr>
        <w:t>é</w:t>
      </w:r>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(Marki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(Tallowin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del w:id="81" w:author="Ian Brennan" w:date="2023-04-12T15:36:00Z">
        <w:r w:rsidRPr="008B6D7A">
          <w:rPr>
            <w:rFonts w:ascii="CMU Serif Roman" w:eastAsia="CMU Serif Roman" w:hAnsi="CMU Serif Roman" w:cs="CMU Serif Roman"/>
            <w:sz w:val="24"/>
            <w:szCs w:val="24"/>
          </w:rPr>
          <w:delText>,</w:delText>
        </w:r>
      </w:del>
      <w:ins w:id="82" w:author="Ian Brennan" w:date="2023-04-12T15:36:00Z">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(Roycroft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Australo-Papuan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del w:id="83" w:author="Ian Brennan" w:date="2023-04-12T15:36:00Z">
        <w:r w:rsidRPr="008B6D7A">
          <w:rPr>
            <w:rFonts w:ascii="CMU Serif Roman" w:eastAsia="CMU Serif Roman" w:hAnsi="CMU Serif Roman" w:cs="CMU Serif Roman"/>
            <w:sz w:val="24"/>
            <w:szCs w:val="24"/>
          </w:rPr>
          <w:delText>likely</w:delText>
        </w:r>
      </w:del>
      <w:ins w:id="84" w:author="Ian Brennan" w:date="2023-04-12T15:36:00Z">
        <w:r w:rsidR="001303E7">
          <w:rPr>
            <w:rFonts w:ascii="CMU Serif Roman" w:eastAsia="CMU Serif Roman" w:hAnsi="CMU Serif Roman" w:cs="CMU Serif Roman"/>
            <w:sz w:val="24"/>
            <w:szCs w:val="24"/>
          </w:rPr>
          <w:t>potentially</w:t>
        </w:r>
      </w:ins>
      <w:r w:rsidRPr="008B6D7A">
        <w:rPr>
          <w:rFonts w:ascii="CMU Serif Roman" w:eastAsia="CMU Serif Roman" w:hAnsi="CMU Serif Roman" w:cs="CMU Serif Roman"/>
          <w:sz w:val="24"/>
          <w:szCs w:val="24"/>
        </w:rPr>
        <w:t xml:space="preserve"> idiosyncratic (Fig.1</w:t>
      </w:r>
      <w:ins w:id="85" w:author="Ian Brennan" w:date="2023-04-12T15:36:00Z">
        <w:r w:rsidRPr="008B6D7A">
          <w:rPr>
            <w:rFonts w:ascii="CMU Serif Roman" w:eastAsia="CMU Serif Roman" w:hAnsi="CMU Serif Roman" w:cs="CMU Serif Roman"/>
            <w:sz w:val="24"/>
            <w:szCs w:val="24"/>
          </w:rPr>
          <w:t>)</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r w:rsidR="00D14943">
          <w:rPr>
            <w:rFonts w:ascii="CMU Serif Roman" w:eastAsia="CMU Serif Roman" w:hAnsi="CMU Serif Roman" w:cs="CMU Serif Roman"/>
            <w:sz w:val="24"/>
            <w:szCs w:val="24"/>
          </w:rPr>
          <w:t>Rabosky et al. 2012</w:t>
        </w:r>
      </w:ins>
      <w:r w:rsidR="00D1494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1CBBD15A"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del w:id="86" w:author="Ian Brennan" w:date="2023-04-12T15:36:00Z">
        <w:r w:rsidRPr="008B6D7A">
          <w:rPr>
            <w:rFonts w:ascii="CMU Serif Roman" w:eastAsia="CMU Serif Roman" w:hAnsi="CMU Serif Roman" w:cs="CMU Serif Roman"/>
            <w:sz w:val="24"/>
            <w:szCs w:val="24"/>
          </w:rPr>
          <w:delText>.</w:delText>
        </w:r>
      </w:del>
      <w:ins w:id="87" w:author="Ian Brennan" w:date="2023-04-12T15:36:00Z">
        <w:r w:rsidR="00B557A8">
          <w:rPr>
            <w:rFonts w:ascii="CMU Serif Roman" w:eastAsia="CMU Serif Roman" w:hAnsi="CMU Serif Roman" w:cs="CMU Serif Roman"/>
            <w:sz w:val="24"/>
            <w:szCs w:val="24"/>
          </w:rPr>
          <w:t xml:space="preserve"> (Morgan et al. 2007; </w:t>
        </w:r>
        <w:r w:rsidR="002979BD">
          <w:rPr>
            <w:rFonts w:ascii="CMU Serif Roman" w:eastAsia="CMU Serif Roman" w:hAnsi="CMU Serif Roman" w:cs="CMU Serif Roman"/>
            <w:sz w:val="24"/>
            <w:szCs w:val="24"/>
          </w:rPr>
          <w:t>Novikova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And while frogs are found across most of the Australian continent, their basic moisture requirements and desiccation sensitivity mean that Australian amphibian diversity shows a stark mesic-arid gradient (Fig.1), similar to that seen for birds and mammals, and the inverse of lizards (Powney et al. 2010</w:t>
      </w:r>
      <w:del w:id="88" w:author="Ian Brennan" w:date="2023-04-12T15:36:00Z">
        <w:r w:rsidRPr="008B6D7A">
          <w:rPr>
            <w:rFonts w:ascii="CMU Serif Roman" w:eastAsia="CMU Serif Roman" w:hAnsi="CMU Serif Roman" w:cs="CMU Serif Roman"/>
            <w:sz w:val="24"/>
            <w:szCs w:val="24"/>
          </w:rPr>
          <w:delText>).</w:delText>
        </w:r>
      </w:del>
      <w:ins w:id="89" w:author="Ian Brennan" w:date="2023-04-12T15:36:00Z">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Not all has been lost in the </w:t>
      </w:r>
      <w:del w:id="90" w:author="Ian Brennan" w:date="2023-04-12T15:36:00Z">
        <w:r w:rsidRPr="008B6D7A">
          <w:rPr>
            <w:rFonts w:ascii="CMU Serif Roman" w:eastAsia="CMU Serif Roman" w:hAnsi="CMU Serif Roman" w:cs="CMU Serif Roman"/>
            <w:sz w:val="24"/>
            <w:szCs w:val="24"/>
          </w:rPr>
          <w:delText>red</w:delText>
        </w:r>
      </w:del>
      <w:ins w:id="91" w:author="Ian Brennan" w:date="2023-04-12T15:36:00Z">
        <w:r w:rsidR="00781AE0">
          <w:rPr>
            <w:rFonts w:ascii="CMU Serif Roman" w:eastAsia="CMU Serif Roman" w:hAnsi="CMU Serif Roman" w:cs="CMU Serif Roman"/>
            <w:sz w:val="24"/>
            <w:szCs w:val="24"/>
          </w:rPr>
          <w:t>arid</w:t>
        </w:r>
      </w:ins>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r w:rsidRPr="008B6D7A">
        <w:rPr>
          <w:rFonts w:ascii="CMU Serif Roman" w:eastAsia="CMU Serif Roman" w:hAnsi="CMU Serif Roman" w:cs="CMU Serif Roman"/>
          <w:i/>
          <w:sz w:val="24"/>
          <w:szCs w:val="24"/>
        </w:rPr>
        <w:t>Neobatrachus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Notaden,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 xml:space="preserve">Cyclorana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(commonly known as the water-holding frogs) are capable of growing epidermal cocoons to retain moisture that may see them through periods of extreme drought lasting from months to years (van Beurden 1980).</w:t>
      </w:r>
    </w:p>
    <w:p w14:paraId="44A471C9" w14:textId="6C5B38AB"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Duellman 1992, Sherratt et al. 2018). While we do not present data on these topics, our well-resolved phylogenetic hypothesis provides new context for the macroevolution of some of these extreme traits. </w:t>
      </w:r>
      <w:del w:id="92" w:author="Ian Brennan" w:date="2023-04-12T15:36:00Z">
        <w:r w:rsidRPr="008B6D7A">
          <w:rPr>
            <w:rFonts w:ascii="CMU Serif Roman" w:eastAsia="CMU Serif Roman" w:hAnsi="CMU Serif Roman" w:cs="CMU Serif Roman"/>
            <w:sz w:val="24"/>
            <w:szCs w:val="24"/>
          </w:rPr>
          <w:delText>Bizarre</w:delText>
        </w:r>
      </w:del>
      <w:ins w:id="93" w:author="Ian Brennan" w:date="2023-04-12T15:36:00Z">
        <w:r w:rsidR="005061DE">
          <w:rPr>
            <w:rFonts w:ascii="CMU Serif Roman" w:eastAsia="CMU Serif Roman" w:hAnsi="CMU Serif Roman" w:cs="CMU Serif Roman"/>
            <w:sz w:val="24"/>
            <w:szCs w:val="24"/>
          </w:rPr>
          <w:t>Unique</w:t>
        </w:r>
      </w:ins>
      <w:r w:rsidRPr="008B6D7A">
        <w:rPr>
          <w:rFonts w:ascii="CMU Serif Roman" w:eastAsia="CMU Serif Roman" w:hAnsi="CMU Serif Roman" w:cs="CMU Serif Roman"/>
          <w:sz w:val="24"/>
          <w:szCs w:val="24"/>
        </w:rPr>
        <w:t xml:space="preserve"> rearing habits such as raising young in stomachs (</w:t>
      </w:r>
      <w:r w:rsidRPr="008B6D7A">
        <w:rPr>
          <w:rFonts w:ascii="CMU Serif Roman" w:eastAsia="CMU Serif Roman" w:hAnsi="CMU Serif Roman" w:cs="CMU Serif Roman"/>
          <w:i/>
          <w:sz w:val="24"/>
          <w:szCs w:val="24"/>
        </w:rPr>
        <w:t>Rheobatrachus</w:t>
      </w:r>
      <w:r w:rsidRPr="008B6D7A">
        <w:rPr>
          <w:rFonts w:ascii="CMU Serif Roman" w:eastAsia="CMU Serif Roman" w:hAnsi="CMU Serif Roman" w:cs="CMU Serif Roman"/>
          <w:sz w:val="24"/>
          <w:szCs w:val="24"/>
        </w:rPr>
        <w:t>), hip-pockets (</w:t>
      </w:r>
      <w:r w:rsidRPr="008B6D7A">
        <w:rPr>
          <w:rFonts w:ascii="CMU Serif Roman" w:eastAsia="CMU Serif Roman" w:hAnsi="CMU Serif Roman" w:cs="CMU Serif Roman"/>
          <w:i/>
          <w:sz w:val="24"/>
          <w:szCs w:val="24"/>
        </w:rPr>
        <w:t>Assa</w:t>
      </w:r>
      <w:r w:rsidRPr="008B6D7A">
        <w:rPr>
          <w:rFonts w:ascii="CMU Serif Roman" w:eastAsia="CMU Serif Roman" w:hAnsi="CMU Serif Roman" w:cs="CMU Serif Roman"/>
          <w:sz w:val="24"/>
          <w:szCs w:val="24"/>
        </w:rPr>
        <w:t>), or subterranean nests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r w:rsidRPr="008B6D7A">
        <w:rPr>
          <w:rFonts w:ascii="CMU Serif Roman" w:eastAsia="CMU Serif Roman" w:hAnsi="CMU Serif Roman" w:cs="CMU Serif Roman"/>
          <w:i/>
          <w:sz w:val="24"/>
          <w:szCs w:val="24"/>
        </w:rPr>
        <w:t>Litoria dahlii</w:t>
      </w:r>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r w:rsidRPr="008B6D7A">
        <w:rPr>
          <w:rFonts w:ascii="CMU Serif Roman" w:eastAsia="CMU Serif Roman" w:hAnsi="CMU Serif Roman" w:cs="CMU Serif Roman"/>
          <w:i/>
          <w:sz w:val="24"/>
          <w:szCs w:val="24"/>
        </w:rPr>
        <w:t>Cyclorana</w:t>
      </w:r>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the adaptive capacity of pelodryadids. Myobatrachoids too have taken ecomorphology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r w:rsidRPr="008B6D7A">
        <w:rPr>
          <w:rFonts w:ascii="CMU Serif Roman" w:eastAsia="CMU Serif Roman" w:hAnsi="CMU Serif Roman" w:cs="CMU Serif Roman"/>
          <w:i/>
          <w:sz w:val="24"/>
          <w:szCs w:val="24"/>
        </w:rPr>
        <w:t>Myobatrachus gouldii</w:t>
      </w:r>
      <w:r w:rsidRPr="008B6D7A">
        <w:rPr>
          <w:rFonts w:ascii="CMU Serif Roman" w:eastAsia="CMU Serif Roman" w:hAnsi="CMU Serif Roman" w:cs="CMU Serif Roman"/>
          <w:sz w:val="24"/>
          <w:szCs w:val="24"/>
        </w:rPr>
        <w:t xml:space="preserve">. In pursuit of their backwards burrowing lifestyle and termite-heavy diet,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r w:rsidRPr="008B6D7A">
        <w:rPr>
          <w:rFonts w:ascii="CMU Serif Roman" w:eastAsia="CMU Serif Roman" w:hAnsi="CMU Serif Roman" w:cs="CMU Serif Roman"/>
          <w:i/>
          <w:sz w:val="24"/>
          <w:szCs w:val="24"/>
        </w:rPr>
        <w:t xml:space="preserve">Arenophryne,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27E2EDC9" w:rsidR="008507FB" w:rsidRDefault="008507FB" w:rsidP="008B6D7A">
      <w:pPr>
        <w:spacing w:line="360" w:lineRule="auto"/>
        <w:rPr>
          <w:ins w:id="94" w:author="Ian Brennan" w:date="2023-04-12T15:36:00Z"/>
          <w:rFonts w:ascii="CMU Serif Roman" w:eastAsia="CMU Serif Roman" w:hAnsi="CMU Serif Roman" w:cs="CMU Serif Roman"/>
          <w:sz w:val="24"/>
          <w:szCs w:val="24"/>
        </w:rPr>
      </w:pPr>
      <w:ins w:id="95" w:author="Ian Brennan" w:date="2023-04-12T15:36:00Z">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ins>
    </w:p>
    <w:p w14:paraId="5110668C" w14:textId="4E3CD0BD" w:rsidR="00D75EA3" w:rsidRDefault="008507FB" w:rsidP="008B6D7A">
      <w:pPr>
        <w:spacing w:line="360" w:lineRule="auto"/>
        <w:rPr>
          <w:ins w:id="96" w:author="Ian Brennan" w:date="2023-04-12T15:36:00Z"/>
          <w:rFonts w:ascii="CMU Serif Roman" w:eastAsia="CMU Serif Roman" w:hAnsi="CMU Serif Roman" w:cs="CMU Serif Roman"/>
          <w:i/>
          <w:sz w:val="24"/>
          <w:szCs w:val="24"/>
        </w:rPr>
      </w:pPr>
      <w:moveToRangeStart w:id="97" w:author="Ian Brennan" w:date="2023-04-12T15:36:00Z" w:name="move132206184"/>
      <w:moveTo w:id="98" w:author="Ian Brennan" w:date="2023-04-12T15:36:00Z">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To>
      <w:moveToRangeEnd w:id="97"/>
      <w:ins w:id="99" w:author="Ian Brennan" w:date="2023-04-12T15:36:00Z">
        <w:r w:rsidR="00055FEC" w:rsidRPr="008B6D7A">
          <w:rPr>
            <w:rFonts w:ascii="CMU Serif Roman" w:eastAsia="CMU Serif Roman" w:hAnsi="CMU Serif Roman" w:cs="CMU Serif Roman"/>
            <w:i/>
            <w:sz w:val="24"/>
            <w:szCs w:val="24"/>
          </w:rPr>
          <w:t>Mixophyes balbus</w:t>
        </w:r>
        <w:r w:rsidR="00055FEC">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ins>
    </w:p>
    <w:p w14:paraId="1724006B" w14:textId="77777777" w:rsidR="00597C40" w:rsidRDefault="00597C40">
      <w:pPr>
        <w:rPr>
          <w:ins w:id="100" w:author="Ian Brennan" w:date="2023-04-12T15:36:00Z"/>
          <w:rFonts w:ascii="CMU Serif Roman" w:eastAsia="CMU Serif Roman" w:hAnsi="CMU Serif Roman" w:cs="CMU Serif Roman"/>
          <w:i/>
          <w:sz w:val="24"/>
          <w:szCs w:val="24"/>
        </w:rPr>
        <w:sectPr w:rsidR="00597C40" w:rsidSect="005846CD">
          <w:headerReference w:type="even" r:id="rId9"/>
          <w:headerReference w:type="default" r:id="rId10"/>
          <w:footerReference w:type="even" r:id="rId11"/>
          <w:footerReference w:type="default" r:id="rId12"/>
          <w:pgSz w:w="12240" w:h="15840"/>
          <w:pgMar w:top="1440" w:right="1440" w:bottom="1440" w:left="1440" w:header="720" w:footer="720" w:gutter="0"/>
          <w:lnNumType w:countBy="1" w:restart="continuous"/>
          <w:pgNumType w:start="1"/>
          <w:cols w:space="720"/>
          <w:titlePg/>
          <w:docGrid w:linePitch="299"/>
        </w:sectPr>
      </w:pPr>
      <w:ins w:id="101" w:author="Ian Brennan" w:date="2023-04-12T15:36:00Z">
        <w:r>
          <w:rPr>
            <w:rFonts w:ascii="CMU Serif Roman" w:eastAsia="CMU Serif Roman" w:hAnsi="CMU Serif Roman" w:cs="CMU Serif Roman"/>
            <w:i/>
            <w:sz w:val="24"/>
            <w:szCs w:val="24"/>
          </w:rPr>
          <w:br w:type="page"/>
        </w:r>
      </w:ins>
    </w:p>
    <w:p w14:paraId="09057FED" w14:textId="0C439656" w:rsidR="00D75EA3" w:rsidRDefault="00597C40" w:rsidP="00D75EA3">
      <w:pPr>
        <w:jc w:val="center"/>
        <w:rPr>
          <w:ins w:id="102" w:author="Ian Brennan" w:date="2023-04-12T15:36:00Z"/>
          <w:rFonts w:ascii="CMU Serif Roman" w:eastAsia="CMU Serif Roman" w:hAnsi="CMU Serif Roman" w:cs="CMU Serif Roman"/>
          <w:iCs/>
          <w:sz w:val="24"/>
          <w:szCs w:val="24"/>
        </w:rPr>
      </w:pPr>
      <w:ins w:id="103" w:author="Ian Brennan" w:date="2023-04-12T15:36:00Z">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ins>
    </w:p>
    <w:p w14:paraId="3B85E2F2" w14:textId="605B049B" w:rsidR="008507FB" w:rsidRPr="00EC632C" w:rsidRDefault="00D75EA3" w:rsidP="00127A69">
      <w:pPr>
        <w:spacing w:line="360" w:lineRule="auto"/>
        <w:rPr>
          <w:ins w:id="104" w:author="Ian Brennan" w:date="2023-04-12T15:36:00Z"/>
          <w:rFonts w:ascii="CMU Serif Roman" w:eastAsia="CMU Serif Roman" w:hAnsi="CMU Serif Roman" w:cs="CMU Serif Roman"/>
          <w:iCs/>
          <w:sz w:val="24"/>
          <w:szCs w:val="24"/>
        </w:rPr>
      </w:pPr>
      <w:ins w:id="105" w:author="Ian Brennan" w:date="2023-04-12T15:36:00Z">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under the preferred model 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supporting Hypothesis 1 (Antarctic dispersal of Pelodryadidae frogs</w:t>
        </w:r>
        <w:r w:rsidR="00D877D7">
          <w:rPr>
            <w:rFonts w:ascii="CMU Serif Roman" w:eastAsia="CMU Serif Roman" w:hAnsi="CMU Serif Roman" w:cs="CMU Serif Roman"/>
            <w:iCs/>
            <w:sz w:val="24"/>
            <w:szCs w:val="24"/>
          </w:rPr>
          <w:t>; pink arrow on tree indicates ancestral pelodryadid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r w:rsidR="000937F0">
          <w:rPr>
            <w:rFonts w:ascii="CMU Serif Roman" w:eastAsia="CMU Serif Roman" w:hAnsi="CMU Serif Roman" w:cs="CMU Serif Roman"/>
            <w:i/>
            <w:sz w:val="24"/>
            <w:szCs w:val="24"/>
          </w:rPr>
          <w:t>BioGeoBEARS</w:t>
        </w:r>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Myobatrachoidea and Pelodryadidae lived in South America, </w:t>
        </w:r>
        <w:r w:rsidR="00A25F12">
          <w:rPr>
            <w:rFonts w:ascii="CMU Serif Roman" w:eastAsia="CMU Serif Roman" w:hAnsi="CMU Serif Roman" w:cs="CMU Serif Roman"/>
            <w:iCs/>
            <w:sz w:val="24"/>
            <w:szCs w:val="24"/>
          </w:rPr>
          <w:t xml:space="preserve">and Australo-Papuan microhylids (Asterophryinae) originate from an Asian ancestor. </w:t>
        </w:r>
        <w:r w:rsidR="00AA1603">
          <w:rPr>
            <w:rFonts w:ascii="CMU Serif Roman" w:eastAsia="CMU Serif Roman" w:hAnsi="CMU Serif Roman" w:cs="CMU Serif Roman"/>
            <w:iCs/>
            <w:sz w:val="24"/>
            <w:szCs w:val="24"/>
          </w:rPr>
          <w:t xml:space="preserve">The most likely dispersal path for the Pelodryadidae included expansion across Antarctica after divergence from the Phyllomedusidae. </w:t>
        </w:r>
        <w:r w:rsidR="003753D4">
          <w:rPr>
            <w:rFonts w:ascii="CMU Serif Roman" w:eastAsia="CMU Serif Roman" w:hAnsi="CMU Serif Roman" w:cs="CMU Serif Roman"/>
            <w:iCs/>
            <w:sz w:val="24"/>
            <w:szCs w:val="24"/>
          </w:rPr>
          <w:t xml:space="preserve">Phylogeny plotted with </w:t>
        </w:r>
        <w:r w:rsidR="003753D4">
          <w:rPr>
            <w:rFonts w:ascii="CMU Serif Roman" w:eastAsia="CMU Serif Roman" w:hAnsi="CMU Serif Roman" w:cs="CMU Serif Roman"/>
            <w:i/>
            <w:sz w:val="24"/>
            <w:szCs w:val="24"/>
          </w:rPr>
          <w:t>phytools</w:t>
        </w:r>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ins>
    </w:p>
    <w:p w14:paraId="78C9E398" w14:textId="77777777" w:rsidR="00597C40" w:rsidRDefault="00E6066D">
      <w:pPr>
        <w:rPr>
          <w:ins w:id="106" w:author="Ian Brennan" w:date="2023-04-12T15:36:00Z"/>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ins w:id="107" w:author="Ian Brennan" w:date="2023-04-12T15:36:00Z">
        <w:r>
          <w:rPr>
            <w:rFonts w:ascii="CMU Serif Roman" w:eastAsia="CMU Serif Roman" w:hAnsi="CMU Serif Roman" w:cs="CMU Serif Roman"/>
            <w:i/>
            <w:sz w:val="24"/>
            <w:szCs w:val="24"/>
          </w:rPr>
          <w:br w:type="page"/>
        </w:r>
      </w:ins>
    </w:p>
    <w:p w14:paraId="19865B74" w14:textId="412793EE" w:rsidR="006211A3" w:rsidRPr="008B6D7A" w:rsidRDefault="008507FB" w:rsidP="008B6D7A">
      <w:pPr>
        <w:spacing w:line="360" w:lineRule="auto"/>
        <w:rPr>
          <w:moveTo w:id="108" w:author="Ian Brennan" w:date="2023-04-12T15:36:00Z"/>
          <w:rFonts w:ascii="CMU Serif Roman" w:eastAsia="CMU Serif Roman" w:hAnsi="CMU Serif Roman" w:cs="CMU Serif Roman"/>
          <w:sz w:val="24"/>
          <w:szCs w:val="24"/>
        </w:rPr>
      </w:pPr>
      <w:moveToRangeStart w:id="109" w:author="Ian Brennan" w:date="2023-04-12T15:36:00Z" w:name="move132206185"/>
      <w:moveTo w:id="110" w:author="Ian Brennan" w:date="2023-04-12T15:36:00Z">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moveTo>
    </w:p>
    <w:p w14:paraId="526F35A0" w14:textId="4E23BE9E" w:rsidR="006211A3" w:rsidRPr="008B6D7A" w:rsidRDefault="00000000" w:rsidP="008B6D7A">
      <w:pPr>
        <w:spacing w:line="360" w:lineRule="auto"/>
        <w:rPr>
          <w:moveTo w:id="111" w:author="Ian Brennan" w:date="2023-04-12T15:36:00Z"/>
          <w:rFonts w:ascii="CMU Serif Roman" w:eastAsia="CMU Serif Roman" w:hAnsi="CMU Serif Roman" w:cs="CMU Serif Roman"/>
          <w:sz w:val="24"/>
          <w:szCs w:val="24"/>
        </w:rPr>
      </w:pPr>
      <w:moveTo w:id="112"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To>
      <w:moveToRangeEnd w:id="109"/>
      <w:ins w:id="113" w:author="Ian Brennan" w:date="2023-04-12T15:36:00Z">
        <w:r w:rsidRPr="008B6D7A">
          <w:rPr>
            <w:rFonts w:ascii="CMU Serif Roman" w:eastAsia="CMU Serif Roman" w:hAnsi="CMU Serif Roman" w:cs="CMU Serif Roman"/>
            <w:sz w:val="24"/>
            <w:szCs w:val="24"/>
          </w:rPr>
          <w:t xml:space="preserve">Our phylogenetic framework provides a foundation for </w:t>
        </w:r>
        <w:r w:rsidR="00291FC3">
          <w:rPr>
            <w:rFonts w:ascii="CMU Serif Roman" w:eastAsia="CMU Serif Roman" w:hAnsi="CMU Serif Roman" w:cs="CMU Serif Roman"/>
            <w:sz w:val="24"/>
            <w:szCs w:val="24"/>
          </w:rPr>
          <w:t>further</w:t>
        </w:r>
      </w:ins>
      <w:moveToRangeStart w:id="114" w:author="Ian Brennan" w:date="2023-04-12T15:36:00Z" w:name="move132206186"/>
      <w:moveTo w:id="115"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To>
    </w:p>
    <w:p w14:paraId="4D72D81C" w14:textId="77777777" w:rsidR="006211A3" w:rsidRPr="008B6D7A" w:rsidRDefault="006211A3" w:rsidP="008B6D7A">
      <w:pPr>
        <w:spacing w:line="360" w:lineRule="auto"/>
        <w:rPr>
          <w:moveTo w:id="116" w:author="Ian Brennan" w:date="2023-04-12T15:36:00Z"/>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moveTo w:id="117" w:author="Ian Brennan" w:date="2023-04-12T15:36:00Z"/>
          <w:rFonts w:ascii="CMU Serif Roman" w:eastAsia="CMU Serif Roman" w:hAnsi="CMU Serif Roman" w:cs="CMU Serif Roman"/>
          <w:i/>
          <w:sz w:val="24"/>
          <w:szCs w:val="24"/>
        </w:rPr>
      </w:pPr>
      <w:moveTo w:id="118" w:author="Ian Brennan" w:date="2023-04-12T15:36:00Z">
        <w:r w:rsidRPr="008B6D7A">
          <w:rPr>
            <w:rFonts w:ascii="CMU Serif Roman" w:eastAsia="CMU Serif Roman" w:hAnsi="CMU Serif Roman" w:cs="CMU Serif Roman"/>
            <w:i/>
            <w:sz w:val="24"/>
            <w:szCs w:val="24"/>
          </w:rPr>
          <w:t>Data Accessibility</w:t>
        </w:r>
      </w:moveTo>
    </w:p>
    <w:p w14:paraId="103FEDC7" w14:textId="2F731859" w:rsidR="0086701E" w:rsidRDefault="00000000" w:rsidP="0086701E">
      <w:pPr>
        <w:spacing w:line="360" w:lineRule="auto"/>
        <w:ind w:firstLine="720"/>
        <w:rPr>
          <w:moveTo w:id="119" w:author="Ian Brennan" w:date="2023-04-12T15:36:00Z"/>
          <w:rFonts w:ascii="CMU Serif Roman" w:hAnsi="CMU Serif Roman" w:cs="CMU Serif Roman"/>
          <w:sz w:val="24"/>
          <w:szCs w:val="24"/>
        </w:rPr>
      </w:pPr>
      <w:moveTo w:id="120"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moveTo>
      <w:ins w:id="121" w:author="Ian Brennan" w:date="2023-04-12T15:36:00Z"/>
      <w:moveTo w:id="122" w:author="Ian Brennan" w:date="2023-04-12T15:36:00Z">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To>
    </w:p>
    <w:p w14:paraId="18712398" w14:textId="6F3203B4" w:rsidR="00B15F97" w:rsidRDefault="00B15F97" w:rsidP="0086701E">
      <w:pPr>
        <w:spacing w:line="360" w:lineRule="auto"/>
        <w:rPr>
          <w:moveTo w:id="123" w:author="Ian Brennan" w:date="2023-04-12T15:36:00Z"/>
          <w:rFonts w:ascii="CMU Serif Roman" w:eastAsia="CMU Serif Roman" w:hAnsi="CMU Serif Roman" w:cs="CMU Serif Roman"/>
          <w:sz w:val="24"/>
          <w:szCs w:val="24"/>
        </w:rPr>
      </w:pPr>
      <w:moveTo w:id="124" w:author="Ian Brennan" w:date="2023-04-12T15:36:00Z">
        <w:r>
          <w:rPr>
            <w:rFonts w:ascii="CMU Serif Roman" w:eastAsia="CMU Serif Roman" w:hAnsi="CMU Serif Roman" w:cs="CMU Serif Roman"/>
            <w:i/>
            <w:iCs/>
            <w:sz w:val="24"/>
            <w:szCs w:val="24"/>
          </w:rPr>
          <w:t>Conflicts of Interest</w:t>
        </w:r>
      </w:moveTo>
    </w:p>
    <w:p w14:paraId="2EDAA83F" w14:textId="2EF4A56A" w:rsidR="00B15F97" w:rsidRPr="00B15F97" w:rsidRDefault="00B15F97" w:rsidP="008B6D7A">
      <w:pPr>
        <w:spacing w:line="360" w:lineRule="auto"/>
        <w:rPr>
          <w:moveTo w:id="125" w:author="Ian Brennan" w:date="2023-04-12T15:36:00Z"/>
          <w:rFonts w:ascii="CMU Serif Roman" w:eastAsia="CMU Serif Roman" w:hAnsi="CMU Serif Roman" w:cs="CMU Serif Roman"/>
          <w:sz w:val="24"/>
          <w:szCs w:val="24"/>
        </w:rPr>
      </w:pPr>
      <w:moveTo w:id="126"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To>
    </w:p>
    <w:p w14:paraId="0136370B" w14:textId="77777777" w:rsidR="006211A3" w:rsidRPr="008B6D7A" w:rsidRDefault="006211A3" w:rsidP="008B6D7A">
      <w:pPr>
        <w:spacing w:line="360" w:lineRule="auto"/>
        <w:rPr>
          <w:moveTo w:id="127" w:author="Ian Brennan" w:date="2023-04-12T15:36:00Z"/>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moveTo w:id="128" w:author="Ian Brennan" w:date="2023-04-12T15:36:00Z"/>
          <w:rFonts w:ascii="CMU Serif Roman" w:eastAsia="CMU Serif Roman" w:hAnsi="CMU Serif Roman" w:cs="CMU Serif Roman"/>
          <w:i/>
          <w:sz w:val="24"/>
          <w:szCs w:val="24"/>
        </w:rPr>
      </w:pPr>
      <w:moveTo w:id="129" w:author="Ian Brennan" w:date="2023-04-12T15:36:00Z">
        <w:r w:rsidRPr="008B6D7A">
          <w:rPr>
            <w:rFonts w:ascii="CMU Serif Roman" w:eastAsia="CMU Serif Roman" w:hAnsi="CMU Serif Roman" w:cs="CMU Serif Roman"/>
            <w:i/>
            <w:sz w:val="24"/>
            <w:szCs w:val="24"/>
          </w:rPr>
          <w:t>Acknowledgments</w:t>
        </w:r>
      </w:moveTo>
    </w:p>
    <w:p w14:paraId="09CF14F0" w14:textId="77777777" w:rsidR="00EE3A9A" w:rsidRPr="008B6D7A" w:rsidRDefault="00000000">
      <w:pPr>
        <w:spacing w:line="360" w:lineRule="auto"/>
        <w:ind w:left="720" w:hanging="720"/>
        <w:rPr>
          <w:moveFrom w:id="130" w:author="Ian Brennan" w:date="2023-04-12T15:36:00Z"/>
          <w:rFonts w:ascii="CMU Serif Roman" w:hAnsi="CMU Serif Roman"/>
          <w:color w:val="222222"/>
          <w:sz w:val="24"/>
          <w:highlight w:val="white"/>
          <w:rPrChange w:id="131" w:author="Ian Brennan" w:date="2023-04-12T15:36:00Z">
            <w:rPr>
              <w:moveFrom w:id="132" w:author="Ian Brennan" w:date="2023-04-12T15:36:00Z"/>
              <w:rFonts w:ascii="CMU Serif Roman" w:hAnsi="CMU Serif Roman"/>
              <w:sz w:val="24"/>
            </w:rPr>
          </w:rPrChange>
        </w:rPr>
        <w:pPrChange w:id="133" w:author="Ian Brennan" w:date="2023-04-12T15:36:00Z">
          <w:pPr>
            <w:spacing w:line="360" w:lineRule="auto"/>
          </w:pPr>
        </w:pPrChange>
      </w:pPr>
      <w:moveTo w:id="134" w:author="Ian Brennan" w:date="2023-04-12T15:36:00Z">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To>
      <w:moveToRangeEnd w:id="114"/>
      <w:ins w:id="135" w:author="Ian Brennan" w:date="2023-04-12T15:36:00Z">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w:t>
        </w:r>
      </w:ins>
      <w:moveFromRangeStart w:id="136" w:author="Ian Brennan" w:date="2023-04-12T15:36:00Z" w:name="move132206187"/>
    </w:p>
    <w:p w14:paraId="381FADC6" w14:textId="77777777" w:rsidR="008507FB" w:rsidRDefault="009B2946" w:rsidP="008B6D7A">
      <w:pPr>
        <w:spacing w:line="360" w:lineRule="auto"/>
        <w:rPr>
          <w:del w:id="137" w:author="Ian Brennan" w:date="2023-04-12T15:36:00Z"/>
          <w:rFonts w:ascii="CMU Serif Roman" w:eastAsia="CMU Serif Roman" w:hAnsi="CMU Serif Roman" w:cs="CMU Serif Roman"/>
          <w:i/>
          <w:sz w:val="24"/>
          <w:szCs w:val="24"/>
        </w:rPr>
      </w:pPr>
      <w:moveFrom w:id="138"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136"/>
      <w:del w:id="139" w:author="Ian Brennan" w:date="2023-04-12T15:36:00Z">
        <w:r w:rsidR="008507FB" w:rsidRPr="008B6D7A">
          <w:rPr>
            <w:rFonts w:ascii="CMU Serif Roman" w:eastAsia="CMU Serif Roman" w:hAnsi="CMU Serif Roman" w:cs="CMU Serif Roman"/>
            <w:i/>
            <w:sz w:val="24"/>
            <w:szCs w:val="24"/>
          </w:rPr>
          <w:delText>Notaden bennettii, Mixophyes balbus.</w:delText>
        </w:r>
      </w:del>
    </w:p>
    <w:p w14:paraId="325A51BB" w14:textId="77777777" w:rsidR="008507FB" w:rsidRDefault="008507FB" w:rsidP="008B6D7A">
      <w:pPr>
        <w:spacing w:line="360" w:lineRule="auto"/>
        <w:rPr>
          <w:del w:id="140" w:author="Ian Brennan" w:date="2023-04-12T15:36:00Z"/>
          <w:rFonts w:ascii="CMU Serif Roman" w:eastAsia="CMU Serif Roman" w:hAnsi="CMU Serif Roman" w:cs="CMU Serif Roman"/>
          <w:i/>
          <w:sz w:val="24"/>
          <w:szCs w:val="24"/>
        </w:rPr>
      </w:pPr>
    </w:p>
    <w:p w14:paraId="30DF6D93" w14:textId="77777777" w:rsidR="006211A3" w:rsidRPr="008B6D7A" w:rsidRDefault="008507FB" w:rsidP="008B6D7A">
      <w:pPr>
        <w:spacing w:line="360" w:lineRule="auto"/>
        <w:rPr>
          <w:moveFrom w:id="141" w:author="Ian Brennan" w:date="2023-04-12T15:36:00Z"/>
          <w:rFonts w:ascii="CMU Serif Roman" w:eastAsia="CMU Serif Roman" w:hAnsi="CMU Serif Roman" w:cs="CMU Serif Roman"/>
          <w:sz w:val="24"/>
          <w:szCs w:val="24"/>
        </w:rPr>
      </w:pPr>
      <w:moveFromRangeStart w:id="142" w:author="Ian Brennan" w:date="2023-04-12T15:36:00Z" w:name="move132206185"/>
      <w:moveFrom w:id="143" w:author="Ian Brennan" w:date="2023-04-12T15:36:00Z">
        <w:r>
          <w:rPr>
            <w:rFonts w:ascii="CMU Serif Roman" w:eastAsia="CMU Serif Roman" w:hAnsi="CMU Serif Roman" w:cs="CMU Serif Roman"/>
            <w:i/>
            <w:sz w:val="24"/>
            <w:szCs w:val="24"/>
          </w:rPr>
          <w:t>Conc</w:t>
        </w:r>
        <w:r w:rsidRPr="008B6D7A">
          <w:rPr>
            <w:rFonts w:ascii="CMU Serif Roman" w:eastAsia="CMU Serif Roman" w:hAnsi="CMU Serif Roman" w:cs="CMU Serif Roman"/>
            <w:i/>
            <w:sz w:val="24"/>
            <w:szCs w:val="24"/>
          </w:rPr>
          <w:t>lusion</w:t>
        </w:r>
      </w:moveFrom>
    </w:p>
    <w:p w14:paraId="1202E3AA" w14:textId="77777777" w:rsidR="006211A3" w:rsidRPr="008B6D7A" w:rsidRDefault="00000000" w:rsidP="008B6D7A">
      <w:pPr>
        <w:spacing w:line="360" w:lineRule="auto"/>
        <w:rPr>
          <w:moveFrom w:id="144" w:author="Ian Brennan" w:date="2023-04-12T15:36:00Z"/>
          <w:rFonts w:ascii="CMU Serif Roman" w:eastAsia="CMU Serif Roman" w:hAnsi="CMU Serif Roman" w:cs="CMU Serif Roman"/>
          <w:sz w:val="24"/>
          <w:szCs w:val="24"/>
        </w:rPr>
      </w:pPr>
      <w:moveFrom w:id="145"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From>
      <w:moveFromRangeEnd w:id="142"/>
      <w:del w:id="146" w:author="Ian Brennan" w:date="2023-04-12T15:36:00Z">
        <w:r w:rsidRPr="008B6D7A">
          <w:rPr>
            <w:rFonts w:ascii="CMU Serif Roman" w:eastAsia="CMU Serif Roman" w:hAnsi="CMU Serif Roman" w:cs="CMU Serif Roman"/>
            <w:sz w:val="24"/>
            <w:szCs w:val="24"/>
          </w:rPr>
          <w:delText>Our phylogenetic framework provides a foundation for</w:delText>
        </w:r>
      </w:del>
      <w:moveFromRangeStart w:id="147" w:author="Ian Brennan" w:date="2023-04-12T15:36:00Z" w:name="move132206186"/>
      <w:moveFrom w:id="148"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From>
    </w:p>
    <w:p w14:paraId="13E4BE9C" w14:textId="77777777" w:rsidR="006211A3" w:rsidRPr="008B6D7A" w:rsidRDefault="006211A3" w:rsidP="008B6D7A">
      <w:pPr>
        <w:spacing w:line="360" w:lineRule="auto"/>
        <w:rPr>
          <w:moveFrom w:id="149" w:author="Ian Brennan" w:date="2023-04-12T15:36:00Z"/>
          <w:rFonts w:ascii="CMU Serif Roman" w:eastAsia="CMU Serif Roman" w:hAnsi="CMU Serif Roman" w:cs="CMU Serif Roman"/>
          <w:sz w:val="24"/>
          <w:szCs w:val="24"/>
        </w:rPr>
      </w:pPr>
    </w:p>
    <w:p w14:paraId="497135F2" w14:textId="77777777" w:rsidR="006211A3" w:rsidRPr="008B6D7A" w:rsidRDefault="00000000" w:rsidP="008B6D7A">
      <w:pPr>
        <w:spacing w:line="360" w:lineRule="auto"/>
        <w:rPr>
          <w:moveFrom w:id="150" w:author="Ian Brennan" w:date="2023-04-12T15:36:00Z"/>
          <w:rFonts w:ascii="CMU Serif Roman" w:eastAsia="CMU Serif Roman" w:hAnsi="CMU Serif Roman" w:cs="CMU Serif Roman"/>
          <w:i/>
          <w:sz w:val="24"/>
          <w:szCs w:val="24"/>
        </w:rPr>
      </w:pPr>
      <w:moveFrom w:id="151" w:author="Ian Brennan" w:date="2023-04-12T15:36:00Z">
        <w:r w:rsidRPr="008B6D7A">
          <w:rPr>
            <w:rFonts w:ascii="CMU Serif Roman" w:eastAsia="CMU Serif Roman" w:hAnsi="CMU Serif Roman" w:cs="CMU Serif Roman"/>
            <w:i/>
            <w:sz w:val="24"/>
            <w:szCs w:val="24"/>
          </w:rPr>
          <w:t>Data Accessibility</w:t>
        </w:r>
      </w:moveFrom>
    </w:p>
    <w:p w14:paraId="172F6580" w14:textId="77777777" w:rsidR="0086701E" w:rsidRDefault="00000000" w:rsidP="0086701E">
      <w:pPr>
        <w:spacing w:line="360" w:lineRule="auto"/>
        <w:ind w:firstLine="720"/>
        <w:rPr>
          <w:moveFrom w:id="152" w:author="Ian Brennan" w:date="2023-04-12T15:36:00Z"/>
          <w:rFonts w:ascii="CMU Serif Roman" w:hAnsi="CMU Serif Roman" w:cs="CMU Serif Roman"/>
          <w:sz w:val="24"/>
          <w:szCs w:val="24"/>
        </w:rPr>
      </w:pPr>
      <w:moveFrom w:id="153"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moveFrom>
      <w:del w:id="154" w:author="Ian Brennan" w:date="2023-04-12T15:36:00Z"/>
      <w:moveFrom w:id="155" w:author="Ian Brennan" w:date="2023-04-12T15:36:00Z">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From>
    </w:p>
    <w:p w14:paraId="10559826" w14:textId="77777777" w:rsidR="00B15F97" w:rsidRDefault="00B15F97" w:rsidP="0086701E">
      <w:pPr>
        <w:spacing w:line="360" w:lineRule="auto"/>
        <w:rPr>
          <w:moveFrom w:id="156" w:author="Ian Brennan" w:date="2023-04-12T15:36:00Z"/>
          <w:rFonts w:ascii="CMU Serif Roman" w:eastAsia="CMU Serif Roman" w:hAnsi="CMU Serif Roman" w:cs="CMU Serif Roman"/>
          <w:sz w:val="24"/>
          <w:szCs w:val="24"/>
        </w:rPr>
      </w:pPr>
      <w:moveFrom w:id="157" w:author="Ian Brennan" w:date="2023-04-12T15:36:00Z">
        <w:r>
          <w:rPr>
            <w:rFonts w:ascii="CMU Serif Roman" w:eastAsia="CMU Serif Roman" w:hAnsi="CMU Serif Roman" w:cs="CMU Serif Roman"/>
            <w:i/>
            <w:iCs/>
            <w:sz w:val="24"/>
            <w:szCs w:val="24"/>
          </w:rPr>
          <w:t>Conflicts of Interest</w:t>
        </w:r>
      </w:moveFrom>
    </w:p>
    <w:p w14:paraId="3EBAA992" w14:textId="77777777" w:rsidR="00B15F97" w:rsidRPr="00B15F97" w:rsidRDefault="00B15F97" w:rsidP="008B6D7A">
      <w:pPr>
        <w:spacing w:line="360" w:lineRule="auto"/>
        <w:rPr>
          <w:moveFrom w:id="158" w:author="Ian Brennan" w:date="2023-04-12T15:36:00Z"/>
          <w:rFonts w:ascii="CMU Serif Roman" w:eastAsia="CMU Serif Roman" w:hAnsi="CMU Serif Roman" w:cs="CMU Serif Roman"/>
          <w:sz w:val="24"/>
          <w:szCs w:val="24"/>
        </w:rPr>
      </w:pPr>
      <w:moveFrom w:id="159"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From>
    </w:p>
    <w:p w14:paraId="1A080F9F" w14:textId="77777777" w:rsidR="006211A3" w:rsidRPr="008B6D7A" w:rsidRDefault="006211A3" w:rsidP="008B6D7A">
      <w:pPr>
        <w:spacing w:line="360" w:lineRule="auto"/>
        <w:rPr>
          <w:moveFrom w:id="160" w:author="Ian Brennan" w:date="2023-04-12T15:36:00Z"/>
          <w:rFonts w:ascii="CMU Serif Roman" w:eastAsia="CMU Serif Roman" w:hAnsi="CMU Serif Roman" w:cs="CMU Serif Roman"/>
          <w:i/>
          <w:sz w:val="24"/>
          <w:szCs w:val="24"/>
        </w:rPr>
      </w:pPr>
    </w:p>
    <w:p w14:paraId="424C0879" w14:textId="77777777" w:rsidR="006211A3" w:rsidRPr="008B6D7A" w:rsidRDefault="00000000" w:rsidP="008B6D7A">
      <w:pPr>
        <w:spacing w:line="360" w:lineRule="auto"/>
        <w:rPr>
          <w:moveFrom w:id="161" w:author="Ian Brennan" w:date="2023-04-12T15:36:00Z"/>
          <w:rFonts w:ascii="CMU Serif Roman" w:eastAsia="CMU Serif Roman" w:hAnsi="CMU Serif Roman" w:cs="CMU Serif Roman"/>
          <w:i/>
          <w:sz w:val="24"/>
          <w:szCs w:val="24"/>
        </w:rPr>
      </w:pPr>
      <w:moveFrom w:id="162" w:author="Ian Brennan" w:date="2023-04-12T15:36:00Z">
        <w:r w:rsidRPr="008B6D7A">
          <w:rPr>
            <w:rFonts w:ascii="CMU Serif Roman" w:eastAsia="CMU Serif Roman" w:hAnsi="CMU Serif Roman" w:cs="CMU Serif Roman"/>
            <w:i/>
            <w:sz w:val="24"/>
            <w:szCs w:val="24"/>
          </w:rPr>
          <w:t>Acknowledgments</w:t>
        </w:r>
      </w:moveFrom>
    </w:p>
    <w:p w14:paraId="000AF24D" w14:textId="3800A6FF" w:rsidR="006211A3" w:rsidRPr="008B6D7A" w:rsidRDefault="00000000" w:rsidP="00B15F97">
      <w:pPr>
        <w:spacing w:line="360" w:lineRule="auto"/>
        <w:ind w:firstLine="720"/>
        <w:rPr>
          <w:rFonts w:ascii="CMU Serif Roman" w:eastAsia="CMU Serif Roman" w:hAnsi="CMU Serif Roman" w:cs="CMU Serif Roman"/>
          <w:sz w:val="24"/>
          <w:szCs w:val="24"/>
        </w:rPr>
      </w:pPr>
      <w:moveFrom w:id="163" w:author="Ian Brennan" w:date="2023-04-12T15:36:00Z">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From>
      <w:moveFromRangeEnd w:id="147"/>
      <w:del w:id="164" w:author="Ian Brennan" w:date="2023-04-12T15:36:00Z">
        <w:r w:rsidR="0086701E">
          <w:rPr>
            <w:rFonts w:ascii="CMU Serif Roman" w:eastAsia="CMU Serif Roman" w:hAnsi="CMU Serif Roman" w:cs="CMU Serif Roman"/>
            <w:sz w:val="24"/>
            <w:szCs w:val="24"/>
          </w:rPr>
          <w:delText>.</w:delText>
        </w:r>
      </w:del>
      <w:r w:rsidR="0086701E">
        <w:rPr>
          <w:rFonts w:ascii="CMU Serif Roman" w:eastAsia="CMU Serif Roman" w:hAnsi="CMU Serif Roman" w:cs="CMU Serif Roman"/>
          <w:sz w:val="24"/>
          <w:szCs w:val="24"/>
        </w:rPr>
        <w:t xml:space="preserve">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AmphibiaWeb. (2022). </w:t>
      </w:r>
      <w:r w:rsidRPr="008B6D7A">
        <w:rPr>
          <w:rFonts w:ascii="CMU Serif Roman" w:eastAsia="CMU Serif Roman" w:hAnsi="CMU Serif Roman" w:cs="CMU Serif Roman"/>
          <w:i/>
          <w:color w:val="222222"/>
          <w:sz w:val="24"/>
          <w:szCs w:val="24"/>
          <w:highlight w:val="white"/>
        </w:rPr>
        <w:t>AmphibiaWeb: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Anstis,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Drost,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Bendle, J. A., Bohaty, S. M., Pross, J., Schouten, S., Tauxe, L., Stickley C. E., McKay, R. M., Röhl, U., Olney, M., Sluijs, A., Escutia, C., Brinkhuis,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Borowiec, M. L. (2016). AMAS: a fast tool for alignment manipulation and computing of summary statistics. </w:t>
      </w:r>
      <w:r w:rsidRPr="008B6D7A">
        <w:rPr>
          <w:rFonts w:ascii="CMU Serif Roman" w:eastAsia="CMU Serif Roman" w:hAnsi="CMU Serif Roman" w:cs="CMU Serif Roman"/>
          <w:i/>
          <w:color w:val="222222"/>
          <w:sz w:val="24"/>
          <w:szCs w:val="24"/>
          <w:highlight w:val="white"/>
        </w:rPr>
        <w:t>PeerJ</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Portik, D. M., Weijola,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&amp; Keogh, J. S. (2021). Phylogenomics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Steane, D. A., Joseph, L., Yeates, D. K., Jordan, G. J., Crayn,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Hutter, C. R., Wood Jr, P. L., Grismer,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ins w:id="165" w:author="Ian Brennan" w:date="2023-04-12T15:36:00Z"/>
          <w:rFonts w:ascii="CMU Serif Roman" w:hAnsi="CMU Serif Roman" w:cs="CMU Serif Roman"/>
          <w:color w:val="222222"/>
          <w:sz w:val="24"/>
          <w:szCs w:val="24"/>
          <w:shd w:val="clear" w:color="auto" w:fill="FFFFFF"/>
        </w:rPr>
      </w:pPr>
      <w:ins w:id="166" w:author="Ian Brennan" w:date="2023-04-12T15:36:00Z">
        <w:r w:rsidRPr="00BD2A67">
          <w:rPr>
            <w:rFonts w:ascii="CMU Serif Roman" w:hAnsi="CMU Serif Roman" w:cs="CMU Serif Roman"/>
            <w:color w:val="222222"/>
            <w:sz w:val="24"/>
            <w:szCs w:val="24"/>
            <w:shd w:val="clear" w:color="auto" w:fill="FFFFFF"/>
          </w:rPr>
          <w:t>Coops, N. C., Rickbeil, G. J., Bolton, D. K., Andrew, M. E., &amp; Brouwers, N. C. (2018). Disentangling vegetation and climate as drivers of Australian vertebrate richness. </w:t>
        </w:r>
        <w:r w:rsidRPr="00BD2A67">
          <w:rPr>
            <w:rFonts w:ascii="CMU Serif Roman" w:hAnsi="CMU Serif Roman" w:cs="CMU Serif Roman"/>
            <w:i/>
            <w:iCs/>
            <w:color w:val="222222"/>
            <w:sz w:val="24"/>
            <w:szCs w:val="24"/>
            <w:shd w:val="clear" w:color="auto" w:fill="FFFFFF"/>
          </w:rPr>
          <w:t>Ecography</w:t>
        </w:r>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ins>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Duellman,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sidRPr="001F270F">
        <w:rPr>
          <w:rFonts w:ascii="CMU Serif Roman" w:hAnsi="CMU Serif Roman" w:cs="CMU Serif Roman"/>
          <w:color w:val="222222"/>
          <w:sz w:val="24"/>
          <w:szCs w:val="24"/>
          <w:shd w:val="clear" w:color="auto" w:fill="FFFFFF"/>
        </w:rPr>
        <w:t xml:space="preserve">Esquerré, D., Donnellan, S., Brennan, I. G., Lemmon, A. R., Moriarty Lemmon, E., Zaher, H., </w:t>
      </w:r>
      <w:r>
        <w:rPr>
          <w:rFonts w:ascii="CMU Serif Roman" w:hAnsi="CMU Serif Roman" w:cs="CMU Serif Roman"/>
          <w:color w:val="222222"/>
          <w:sz w:val="24"/>
          <w:szCs w:val="24"/>
          <w:shd w:val="clear" w:color="auto" w:fill="FFFFFF"/>
        </w:rPr>
        <w:t xml:space="preserve">Grazziotin, F. G., </w:t>
      </w:r>
      <w:r w:rsidRPr="001F270F">
        <w:rPr>
          <w:rFonts w:ascii="CMU Serif Roman" w:hAnsi="CMU Serif Roman" w:cs="CMU Serif Roman"/>
          <w:color w:val="222222"/>
          <w:sz w:val="24"/>
          <w:szCs w:val="24"/>
          <w:shd w:val="clear" w:color="auto" w:fill="FFFFFF"/>
        </w:rPr>
        <w:t>&amp; Keogh, J. S. (2020). Phylogenomics,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Birrell,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r w:rsidRPr="00E074FB">
        <w:rPr>
          <w:rFonts w:ascii="CMU Serif Roman" w:hAnsi="CMU Serif Roman" w:cs="CMU Serif Roman"/>
          <w:i/>
          <w:iCs/>
          <w:color w:val="222222"/>
          <w:sz w:val="24"/>
          <w:szCs w:val="24"/>
          <w:shd w:val="clear" w:color="auto" w:fill="FFFFFF"/>
        </w:rPr>
        <w:t>Gehyra</w:t>
      </w:r>
      <w:r w:rsidRPr="00E074FB">
        <w:rPr>
          <w:rFonts w:ascii="CMU Serif Roman" w:hAnsi="CMU Serif Roman" w:cs="CMU Serif Roman"/>
          <w:color w:val="222222"/>
          <w:sz w:val="24"/>
          <w:szCs w:val="24"/>
          <w:shd w:val="clear" w:color="auto" w:fill="FFFFFF"/>
        </w:rPr>
        <w:t>) supports a single early colonization of Australia. </w:t>
      </w:r>
      <w:r w:rsidRPr="00E074FB">
        <w:rPr>
          <w:rFonts w:ascii="CMU Serif Roman" w:hAnsi="CMU Serif Roman" w:cs="CMU Serif Roman"/>
          <w:i/>
          <w:iCs/>
          <w:color w:val="222222"/>
          <w:sz w:val="24"/>
          <w:szCs w:val="24"/>
          <w:shd w:val="clear" w:color="auto" w:fill="FFFFFF"/>
        </w:rPr>
        <w:t>Zoologica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Hime, P. M., Lemmon, A. R., Lemmon, E. M., Prendini, E., Brown, J. M, Thomson, R. C, Kratovil, J. D, Noonan, B. P, Pyron, R A., Peloso, P. L V, Kortyna, M. L, Keogh, J. S., Donnellan, S. C, Mueller, R. L., Raxworthy, C. J, Kunte, K., Ron, S. R, Das, S., Gaitonde, N., Green, D. M, Labisko,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222222"/>
          <w:sz w:val="24"/>
          <w:szCs w:val="24"/>
          <w:highlight w:val="white"/>
        </w:rPr>
        <w:t xml:space="preserve">Weisrock, D. W. (2021). Phylogenomics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&amp; Aland, K. (2011). Two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(2013). A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boulder-pile habitat of Cape Melville,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Kalyaanamoorthy, S., Minh, B. Q., Wong, T. K., Von Haeseler, A., &amp; Jermiin, L. S. (2017). ModelFinder: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Katoh, K., &amp; Standley,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paleogeographically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phylogenomics.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0C134D6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Macphail, M. K., &amp; Hill, R. S. (2018). What was the vegetation in northwest Australia during the Paleogene, 66–23 million years ago</w:t>
      </w:r>
      <w:del w:id="167" w:author="Ian Brennan" w:date="2023-04-12T15:36:00Z">
        <w:r w:rsidRPr="008B6D7A">
          <w:rPr>
            <w:rFonts w:ascii="CMU Serif Roman" w:eastAsia="CMU Serif Roman" w:hAnsi="CMU Serif Roman" w:cs="CMU Serif Roman"/>
            <w:color w:val="222222"/>
            <w:sz w:val="24"/>
            <w:szCs w:val="24"/>
            <w:highlight w:val="white"/>
          </w:rPr>
          <w:delText>?.</w:delText>
        </w:r>
      </w:del>
      <w:ins w:id="168" w:author="Ian Brennan" w:date="2023-04-12T15:36:00Z">
        <w:r w:rsidRPr="008B6D7A">
          <w:rPr>
            <w:rFonts w:ascii="CMU Serif Roman" w:eastAsia="CMU Serif Roman" w:hAnsi="CMU Serif Roman" w:cs="CMU Serif Roman"/>
            <w:color w:val="222222"/>
            <w:sz w:val="24"/>
            <w:szCs w:val="24"/>
            <w:highlight w:val="white"/>
          </w:rPr>
          <w:t>?</w:t>
        </w:r>
      </w:ins>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Retallack, G. (2019). Late Miocene drying of central Australia. </w:t>
      </w:r>
      <w:r w:rsidRPr="008B6D7A">
        <w:rPr>
          <w:rFonts w:ascii="CMU Serif Roman" w:eastAsia="CMU Serif Roman" w:hAnsi="CMU Serif Roman" w:cs="CMU Serif Roman"/>
          <w:i/>
          <w:color w:val="222222"/>
          <w:sz w:val="24"/>
          <w:szCs w:val="24"/>
          <w:highlight w:val="white"/>
        </w:rPr>
        <w:t>Palaeogeography, Palaeoclimatology, Palaeoecology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olor w:val="222222"/>
          <w:sz w:val="24"/>
          <w:shd w:val="clear" w:color="auto" w:fill="FFFFFF"/>
          <w:rPrChange w:id="169" w:author="Ian Brennan" w:date="2023-04-12T15:36:00Z">
            <w:rPr>
              <w:rFonts w:ascii="CMU Serif Roman" w:hAnsi="CMU Serif Roman"/>
              <w:color w:val="222222"/>
              <w:sz w:val="36"/>
              <w:highlight w:val="white"/>
            </w:rPr>
          </w:rPrChange>
        </w:rPr>
      </w:pPr>
      <w:r w:rsidRPr="00983DF7">
        <w:rPr>
          <w:rFonts w:ascii="CMU Serif Roman" w:hAnsi="CMU Serif Roman" w:cs="CMU Serif Roman"/>
          <w:color w:val="222222"/>
          <w:sz w:val="24"/>
          <w:szCs w:val="24"/>
          <w:shd w:val="clear" w:color="auto" w:fill="FFFFFF"/>
        </w:rPr>
        <w:t>Marki, P. Z., Jønsson, K. A., Irestedt, M., Nguyen, J. M., Rahbek, C., &amp; Fjeldså, J. (2017). Supermatrix phylogeny and biogeography of the Australasian Meliphagides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ins w:id="170" w:author="Ian Brennan" w:date="2023-04-12T15:36:00Z"/>
          <w:rFonts w:ascii="CMU Serif Roman" w:eastAsia="CMU Serif Roman" w:hAnsi="CMU Serif Roman" w:cs="CMU Serif Roman"/>
          <w:color w:val="222222"/>
          <w:sz w:val="48"/>
          <w:szCs w:val="48"/>
          <w:highlight w:val="white"/>
        </w:rPr>
      </w:pPr>
      <w:ins w:id="171"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Haeseler,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hAnsi="CMU Serif Roman"/>
          <w:color w:val="222222"/>
          <w:sz w:val="24"/>
          <w:rPrChange w:id="172"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ins w:id="173" w:author="Ian Brennan" w:date="2023-04-12T15:36:00Z"/>
          <w:rFonts w:ascii="CMU Serif Roman" w:eastAsia="CMU Serif Roman" w:hAnsi="CMU Serif Roman" w:cs="CMU Serif Roman"/>
          <w:sz w:val="36"/>
          <w:szCs w:val="36"/>
        </w:rPr>
      </w:pPr>
      <w:ins w:id="174" w:author="Ian Brennan" w:date="2023-04-12T15:36:00Z">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ins>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Mörs, T., Reguero, M., Vasylan, D., (2020). First fossil frog from Antarctica: implications for Eocene high latitude climate conditions and Gondwanan cosmopolitanism of Australobatrachia.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hAnsi="CMU Serif Roman"/>
          <w:color w:val="222222"/>
          <w:sz w:val="24"/>
          <w:rPrChange w:id="175"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A70C1D">
        <w:rPr>
          <w:rFonts w:ascii="CMU Serif Roman" w:hAnsi="CMU Serif Roman"/>
          <w:i/>
          <w:color w:val="222222"/>
          <w:sz w:val="24"/>
          <w:highlight w:val="white"/>
          <w:rPrChange w:id="176" w:author="Ian Brennan" w:date="2023-04-12T15:36:00Z">
            <w:rPr>
              <w:rFonts w:ascii="CMU Serif Roman" w:hAnsi="CMU Serif Roman"/>
              <w:color w:val="222222"/>
              <w:sz w:val="24"/>
              <w:highlight w:val="white"/>
            </w:rPr>
          </w:rPrChang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ins w:id="177" w:author="Ian Brennan" w:date="2023-04-12T15:36:00Z"/>
          <w:rFonts w:ascii="CMU Serif Roman" w:eastAsia="CMU Serif Roman" w:hAnsi="CMU Serif Roman" w:cs="CMU Serif Roman"/>
          <w:sz w:val="24"/>
          <w:szCs w:val="24"/>
        </w:rPr>
      </w:pPr>
      <w:ins w:id="178" w:author="Ian Brennan" w:date="2023-04-12T15:36:00Z">
        <w:r w:rsidRPr="00E26154">
          <w:rPr>
            <w:rFonts w:ascii="CMU Serif Roman" w:hAnsi="CMU Serif Roman" w:cs="CMU Serif Roman"/>
            <w:color w:val="222222"/>
            <w:sz w:val="24"/>
            <w:szCs w:val="24"/>
            <w:shd w:val="clear" w:color="auto" w:fill="FFFFFF"/>
          </w:rPr>
          <w:t xml:space="preserve">Novikova, P. Y., Brennan, I. G., Booker, W., Mahony, M., Doughty, P., Lemmon, A. R., </w:t>
        </w:r>
        <w:r>
          <w:rPr>
            <w:rFonts w:ascii="CMU Serif Roman" w:hAnsi="CMU Serif Roman" w:cs="CMU Serif Roman"/>
            <w:color w:val="222222"/>
            <w:sz w:val="24"/>
            <w:szCs w:val="24"/>
            <w:shd w:val="clear" w:color="auto" w:fill="FFFFFF"/>
          </w:rPr>
          <w:t xml:space="preserve">Lemmon, E. M., Roberts, J. D., </w:t>
        </w:r>
        <w:r w:rsidRPr="00E26154">
          <w:rPr>
            <w:rFonts w:ascii="CMU Serif Roman" w:hAnsi="CMU Serif Roman" w:cs="CMU Serif Roman"/>
            <w:color w:val="222222"/>
            <w:sz w:val="24"/>
            <w:szCs w:val="24"/>
            <w:shd w:val="clear" w:color="auto" w:fill="FFFFFF"/>
          </w:rPr>
          <w:t xml:space="preserve">Yant, L., Van de Peer, Y., Keogh, J. S. &amp; Donnellan, S. C. (2020). Polyploidy breaks speciation barriers in Australian burrowing frogs </w:t>
        </w:r>
        <w:r w:rsidRPr="009F05F4">
          <w:rPr>
            <w:rFonts w:ascii="CMU Serif Roman" w:hAnsi="CMU Serif Roman" w:cs="CMU Serif Roman"/>
            <w:i/>
            <w:iCs/>
            <w:color w:val="222222"/>
            <w:sz w:val="24"/>
            <w:szCs w:val="24"/>
            <w:shd w:val="clear" w:color="auto" w:fill="FFFFFF"/>
          </w:rPr>
          <w:t>Neobatrachus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PLoS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ins>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Haeseler,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Prendini, E., Kraus, F., &amp; Raxworthy, C. J. (2015). Systematics and biogeography of the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frog (Anura: Ranidae)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Oliver, P. M., Heiniger, H., Hugall, A. F., Joseph, L., &amp; Mitchell, K. J. (2020). Oligocene divergence of frogmouth birds (Podargidae)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Palazzesi, L., Barreda,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Flora-Morphol. Distrib. Funct.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Pavón-Vázquez,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Powney, G. D., Grenyer, R., Orme, C. D. L., Owens, I. P. F., &amp; Meiri,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Bohaty SM, Schouten S, Bendle JA, Röhl U, Tauxe L, Raine JI, Huck CE, van de Flierdt T, Jamieson SSR, Stickley CE, van de Schootbrugge B, Escutia C, Brinkhuis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hAnsi="CMU Serif Roman"/>
          <w:color w:val="222222"/>
          <w:sz w:val="24"/>
          <w:rPrChange w:id="179"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ins w:id="180" w:author="Ian Brennan" w:date="2023-04-12T15:36:00Z"/>
          <w:rFonts w:ascii="CMU Serif Roman" w:eastAsia="CMU Serif Roman" w:hAnsi="CMU Serif Roman" w:cs="CMU Serif Roman"/>
          <w:i/>
          <w:iCs/>
          <w:sz w:val="36"/>
          <w:szCs w:val="36"/>
        </w:rPr>
      </w:pPr>
      <w:ins w:id="181" w:author="Ian Brennan" w:date="2023-04-12T15:36:00Z">
        <w:r w:rsidRPr="00D14943">
          <w:rPr>
            <w:rFonts w:ascii="CMU Serif Roman" w:hAnsi="CMU Serif Roman" w:cs="CMU Serif Roman"/>
            <w:color w:val="222222"/>
            <w:sz w:val="24"/>
            <w:szCs w:val="24"/>
            <w:shd w:val="clear" w:color="auto" w:fill="FFFFFF"/>
          </w:rPr>
          <w:t>Rabosky,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r>
          <w:rPr>
            <w:rFonts w:ascii="CMU Serif Roman" w:hAnsi="CMU Serif Roman" w:cs="CMU Serif Roman"/>
            <w:i/>
            <w:iCs/>
            <w:color w:val="222222"/>
            <w:sz w:val="24"/>
            <w:szCs w:val="24"/>
            <w:shd w:val="clear" w:color="auto" w:fill="FFFFFF"/>
          </w:rPr>
          <w:t>PLoS Biology</w:t>
        </w:r>
        <w:r w:rsidR="008A3E07">
          <w:rPr>
            <w:rFonts w:ascii="CMU Serif Roman" w:hAnsi="CMU Serif Roman" w:cs="CMU Serif Roman"/>
            <w:i/>
            <w:iCs/>
            <w:color w:val="222222"/>
            <w:sz w:val="24"/>
            <w:szCs w:val="24"/>
            <w:shd w:val="clear" w:color="auto" w:fill="FFFFFF"/>
          </w:rPr>
          <w:t xml:space="preserve">, </w:t>
        </w:r>
      </w:ins>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rPr>
        <w:t xml:space="preserve">Rannala,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Anstis,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Arida, E., Iskandar, D. T., McGuire, J. A. (2022). Phylogenetic relationships of southern Wallacean ranid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Zootaxa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r w:rsidRPr="0029485E">
        <w:rPr>
          <w:rFonts w:ascii="CMU Serif Roman" w:hAnsi="CMU Serif Roman" w:cs="CMU Serif Roman"/>
          <w:color w:val="222222"/>
          <w:sz w:val="24"/>
          <w:szCs w:val="24"/>
          <w:shd w:val="clear" w:color="auto" w:fill="FFFFFF"/>
        </w:rPr>
        <w:t>Roycroft, E. J., Moussalli, A., &amp; Rowe, K. C. (2020). Phylogenomics uncovers confidence and conflict in the rapid radiation of Australo-Papuan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Schweizer, M., Seehausen, O., &amp; Hertwig,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Sherratt, E., Anstis,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olor w:val="222222"/>
          <w:sz w:val="24"/>
          <w:shd w:val="clear" w:color="auto" w:fill="FFFFFF"/>
          <w:rPrChange w:id="182" w:author="Ian Brennan" w:date="2023-04-12T15:36:00Z">
            <w:rPr>
              <w:rFonts w:ascii="CMU Serif Roman" w:hAnsi="CMU Serif Roman"/>
              <w:color w:val="222222"/>
              <w:sz w:val="36"/>
              <w:highlight w:val="white"/>
            </w:rPr>
          </w:rPrChange>
        </w:rPr>
      </w:pPr>
      <w:r w:rsidRPr="00193EB9">
        <w:rPr>
          <w:rFonts w:ascii="CMU Serif Roman" w:hAnsi="CMU Serif Roman" w:cs="CMU Serif Roman"/>
          <w:color w:val="222222"/>
          <w:sz w:val="24"/>
          <w:szCs w:val="24"/>
          <w:shd w:val="clear" w:color="auto" w:fill="FFFFFF"/>
        </w:rPr>
        <w:lastRenderedPageBreak/>
        <w:t>Skinner, A., Hugall, A. F., &amp; Hutchinson, M. N. (2011). Lygosomine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ins w:id="183" w:author="Ian Brennan" w:date="2023-04-12T15:36:00Z"/>
          <w:rFonts w:ascii="CMU Serif Roman" w:hAnsi="CMU Serif Roman" w:cs="CMU Serif Roman"/>
          <w:color w:val="222222"/>
          <w:sz w:val="36"/>
          <w:szCs w:val="36"/>
          <w:shd w:val="clear" w:color="auto" w:fill="FFFFFF"/>
        </w:rPr>
      </w:pPr>
      <w:ins w:id="184" w:author="Ian Brennan" w:date="2023-04-12T15:36:00Z">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(Hyloidea)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ins>
    </w:p>
    <w:p w14:paraId="122811AD" w14:textId="774F4392" w:rsidR="00832157" w:rsidRPr="00832157" w:rsidRDefault="00832157" w:rsidP="008B6D7A">
      <w:pPr>
        <w:spacing w:line="360" w:lineRule="auto"/>
        <w:ind w:left="720" w:hanging="720"/>
        <w:rPr>
          <w:ins w:id="185" w:author="Ian Brennan" w:date="2023-04-12T15:36:00Z"/>
          <w:rFonts w:ascii="CMU Serif Roman" w:eastAsia="CMU Serif Roman" w:hAnsi="CMU Serif Roman" w:cs="CMU Serif Roman"/>
          <w:color w:val="222222"/>
          <w:sz w:val="48"/>
          <w:szCs w:val="48"/>
          <w:highlight w:val="white"/>
        </w:rPr>
      </w:pPr>
      <w:ins w:id="186" w:author="Ian Brennan" w:date="2023-04-12T15:36:00Z">
        <w:r w:rsidRPr="00832157">
          <w:rPr>
            <w:rFonts w:ascii="CMU Serif Roman" w:hAnsi="CMU Serif Roman" w:cs="CMU Serif Roman"/>
            <w:color w:val="222222"/>
            <w:sz w:val="24"/>
            <w:szCs w:val="24"/>
            <w:shd w:val="clear" w:color="auto" w:fill="FFFFFF"/>
          </w:rPr>
          <w:t>Streicher, J. W., Loader, S. P., Varela-Jaramillo, A., Montoya, P., &amp; de Sá, R. O. (2020). Analysis of ultraconserved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ins>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r w:rsidRPr="007B66E0">
        <w:rPr>
          <w:rFonts w:ascii="CMU Serif Roman" w:hAnsi="CMU Serif Roman" w:cs="CMU Serif Roman"/>
          <w:color w:val="222222"/>
          <w:sz w:val="24"/>
          <w:szCs w:val="24"/>
          <w:shd w:val="clear" w:color="auto" w:fill="FFFFFF"/>
        </w:rPr>
        <w:t>Tallowin, O. J., Meiri, S., Donnellan, S. C., Richards, S. J., Austin, C. C., &amp; Oliver, P. M. (2020). The other side of the Sahulian coin: biogeography and evolution of Melanesian forest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Toumoulin, A., Donnadieu, Y., Ladant, JB, Batenburg, SJ, Poblete, F., &amp; Dupont, Nivet,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ins w:id="187" w:author="Ian Brennan" w:date="2023-04-12T15:36:00Z"/>
          <w:rFonts w:ascii="CMU Serif Roman" w:eastAsia="CMU Serif Roman" w:hAnsi="CMU Serif Roman" w:cs="CMU Serif Roman"/>
          <w:color w:val="222222"/>
          <w:sz w:val="36"/>
          <w:szCs w:val="36"/>
          <w:highlight w:val="white"/>
        </w:rPr>
      </w:pPr>
      <w:ins w:id="188" w:author="Ian Brennan" w:date="2023-04-12T15:36:00Z">
        <w:r w:rsidRPr="00FA65AE">
          <w:rPr>
            <w:rFonts w:ascii="CMU Serif Roman" w:hAnsi="CMU Serif Roman" w:cs="CMU Serif Roman"/>
            <w:color w:val="222222"/>
            <w:sz w:val="24"/>
            <w:szCs w:val="24"/>
            <w:shd w:val="clear" w:color="auto" w:fill="FFFFFF"/>
          </w:rPr>
          <w:t>Tsang, S. M., Wiantoro, S., Veluz, M. J., Sugita, N., Nguyen, Y. L., Simmons, N. B., &amp; Lohman, D. J. (2020). Dispersal out of Wallacea spurs diversification of Pteropus flying foxes, the world’s largest bats (Mammalia: Chiroptera).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ins>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Beurden, E. K. (1980). Energy Metabolism of Dormant Australian Water-Holding Frogs (Cyclorana platycephalus). </w:t>
      </w:r>
      <w:r w:rsidRPr="008B6D7A">
        <w:rPr>
          <w:rFonts w:ascii="CMU Serif Roman" w:eastAsia="CMU Serif Roman" w:hAnsi="CMU Serif Roman" w:cs="CMU Serif Roman"/>
          <w:i/>
          <w:sz w:val="24"/>
          <w:szCs w:val="24"/>
          <w:highlight w:val="white"/>
        </w:rPr>
        <w:t>Copeia</w:t>
      </w:r>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Welzen, P. C. (2017). The existence and break-up of the Antarctic land bridge as indicated by both amphi-Pacific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Australo-Papuan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ins w:id="189" w:author="Ian Brennan" w:date="2023-04-12T15:36:00Z"/>
          <w:rFonts w:ascii="CMU Serif Roman" w:eastAsia="CMU Serif Roman" w:hAnsi="CMU Serif Roman" w:cs="CMU Serif Roman"/>
          <w:color w:val="222222"/>
          <w:sz w:val="36"/>
          <w:szCs w:val="36"/>
          <w:highlight w:val="white"/>
        </w:rPr>
      </w:pPr>
      <w:ins w:id="190" w:author="Ian Brennan" w:date="2023-04-12T15:36:00Z">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ins>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Rabiee, M., Sayyari, E., &amp; Mirarab,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5C27B62B"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w:t>
      </w:r>
      <w:del w:id="191" w:author="Ian Brennan" w:date="2023-04-12T15:36:00Z">
        <w:r w:rsidR="005F226B" w:rsidRPr="008B6D7A">
          <w:rPr>
            <w:rFonts w:ascii="CMU Serif Roman" w:eastAsia="CMU Serif Roman" w:hAnsi="CMU Serif Roman" w:cs="CMU Serif Roman"/>
            <w:sz w:val="24"/>
            <w:szCs w:val="24"/>
          </w:rPr>
          <w:delText>a pattern of increasing</w:delText>
        </w:r>
      </w:del>
      <w:ins w:id="192" w:author="Ian Brennan" w:date="2023-04-12T15:36:00Z">
        <w:r>
          <w:rPr>
            <w:rFonts w:ascii="CMU Serif Roman" w:eastAsia="CMU Serif Roman" w:hAnsi="CMU Serif Roman" w:cs="CMU Serif Roman"/>
            <w:sz w:val="24"/>
            <w:szCs w:val="24"/>
          </w:rPr>
          <w:t>an imbalance in</w:t>
        </w:r>
      </w:ins>
      <w:r>
        <w:rPr>
          <w:rFonts w:ascii="CMU Serif Roman" w:eastAsia="CMU Serif Roman" w:hAnsi="CMU Serif Roman" w:cs="CMU Serif Roman"/>
          <w:sz w:val="24"/>
          <w:szCs w:val="24"/>
        </w:rPr>
        <w:t xml:space="preserve"> species richness</w:t>
      </w:r>
      <w:del w:id="193" w:author="Ian Brennan" w:date="2023-04-12T15:36:00Z">
        <w:r w:rsidR="005F226B" w:rsidRPr="008B6D7A">
          <w:rPr>
            <w:rFonts w:ascii="CMU Serif Roman" w:eastAsia="CMU Serif Roman" w:hAnsi="CMU Serif Roman" w:cs="CMU Serif Roman"/>
            <w:sz w:val="24"/>
            <w:szCs w:val="24"/>
          </w:rPr>
          <w:delText xml:space="preserve"> with precipitation</w:delText>
        </w:r>
      </w:del>
      <w:ins w:id="194" w:author="Ian Brennan" w:date="2023-04-12T15:36:00Z">
        <w:r>
          <w:rPr>
            <w:rFonts w:ascii="CMU Serif Roman" w:eastAsia="CMU Serif Roman" w:hAnsi="CMU Serif Roman" w:cs="CMU Serif Roman"/>
            <w:sz w:val="24"/>
            <w:szCs w:val="24"/>
          </w:rPr>
          <w:t>, age</w:t>
        </w:r>
      </w:ins>
      <w:r>
        <w:rPr>
          <w:rFonts w:ascii="CMU Serif Roman" w:eastAsia="CMU Serif Roman" w:hAnsi="CMU Serif Roman" w:cs="CMU Serif Roman"/>
          <w:sz w:val="24"/>
          <w:szCs w:val="24"/>
        </w:rPr>
        <w:t xml:space="preserve">, and </w:t>
      </w:r>
      <w:del w:id="195" w:author="Ian Brennan" w:date="2023-04-12T15:36:00Z">
        <w:r w:rsidR="005F226B">
          <w:rPr>
            <w:rFonts w:ascii="CMU Serif Roman" w:eastAsia="CMU Serif Roman" w:hAnsi="CMU Serif Roman" w:cs="CMU Serif Roman"/>
            <w:sz w:val="24"/>
            <w:szCs w:val="24"/>
          </w:rPr>
          <w:delText>with time</w:delText>
        </w:r>
      </w:del>
      <w:ins w:id="196" w:author="Ian Brennan" w:date="2023-04-12T15:36:00Z">
        <w:r>
          <w:rPr>
            <w:rFonts w:ascii="CMU Serif Roman" w:eastAsia="CMU Serif Roman" w:hAnsi="CMU Serif Roman" w:cs="CMU Serif Roman"/>
            <w:sz w:val="24"/>
            <w:szCs w:val="24"/>
          </w:rPr>
          <w:t>geographic spread</w:t>
        </w:r>
      </w:ins>
      <w:r>
        <w:rPr>
          <w:rFonts w:ascii="CMU Serif Roman" w:eastAsia="CMU Serif Roman" w:hAnsi="CMU Serif Roman" w:cs="CMU Serif Roman"/>
          <w:sz w:val="24"/>
          <w:szCs w:val="24"/>
        </w:rPr>
        <w:t xml:space="preserve">. Above, </w:t>
      </w:r>
      <w:r w:rsidRPr="008B6D7A">
        <w:rPr>
          <w:rFonts w:ascii="CMU Serif Roman" w:eastAsia="CMU Serif Roman" w:hAnsi="CMU Serif Roman" w:cs="CMU Serif Roman"/>
          <w:sz w:val="24"/>
          <w:szCs w:val="24"/>
        </w:rPr>
        <w:t xml:space="preserve">maps of richness for the three focal radiations (with Limnodynastidae and Myobatrachidae presented together as Myobatrachoidea) </w:t>
      </w:r>
      <w:del w:id="197" w:author="Ian Brennan" w:date="2023-04-12T15:36:00Z">
        <w:r w:rsidR="005F226B" w:rsidRPr="008B6D7A">
          <w:rPr>
            <w:rFonts w:ascii="CMU Serif Roman" w:eastAsia="CMU Serif Roman" w:hAnsi="CMU Serif Roman" w:cs="CMU Serif Roman"/>
            <w:sz w:val="24"/>
            <w:szCs w:val="24"/>
          </w:rPr>
          <w:delText>are plotted alongside a map showing total annual precipitation. Greatest richness is concentrated along Australia’s east coast, however this pattern falls away in cold areas of the far southeast, particularly in southwest Tasmania.</w:delText>
        </w:r>
      </w:del>
      <w:ins w:id="198" w:author="Ian Brennan" w:date="2023-04-12T15:36:00Z">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t>
      </w:r>
      <w:ins w:id="199" w:author="Ian Brennan" w:date="2023-04-12T15:36:00Z">
        <w:r>
          <w:rPr>
            <w:rFonts w:ascii="CMU Serif Roman" w:eastAsia="CMU Serif Roman" w:hAnsi="CMU Serif Roman" w:cs="CMU Serif Roman"/>
            <w:sz w:val="24"/>
            <w:szCs w:val="24"/>
          </w:rPr>
          <w:t xml:space="preserve">with the exception of Limnodynastidae and Myobatrachidae (included jointly as Myobatrachoidea) </w:t>
        </w:r>
      </w:ins>
      <w:r>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ins w:id="200" w:author="Ian Brennan" w:date="2023-04-12T15:36:00Z">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ins>
    </w:p>
    <w:p w14:paraId="62A9482C" w14:textId="77777777" w:rsidR="00EE3A9A" w:rsidRPr="008B6D7A" w:rsidRDefault="00EE3A9A">
      <w:pPr>
        <w:spacing w:line="360" w:lineRule="auto"/>
        <w:ind w:left="720" w:hanging="720"/>
        <w:rPr>
          <w:moveTo w:id="201" w:author="Ian Brennan" w:date="2023-04-12T15:36:00Z"/>
          <w:rFonts w:ascii="CMU Serif Roman" w:hAnsi="CMU Serif Roman"/>
          <w:color w:val="222222"/>
          <w:sz w:val="24"/>
          <w:highlight w:val="white"/>
          <w:rPrChange w:id="202" w:author="Ian Brennan" w:date="2023-04-12T15:36:00Z">
            <w:rPr>
              <w:moveTo w:id="203" w:author="Ian Brennan" w:date="2023-04-12T15:36:00Z"/>
              <w:rFonts w:ascii="CMU Serif Roman" w:hAnsi="CMU Serif Roman"/>
              <w:sz w:val="24"/>
            </w:rPr>
          </w:rPrChange>
        </w:rPr>
        <w:pPrChange w:id="204" w:author="Ian Brennan" w:date="2023-04-12T15:36:00Z">
          <w:pPr>
            <w:spacing w:line="360" w:lineRule="auto"/>
          </w:pPr>
        </w:pPrChange>
      </w:pPr>
      <w:moveToRangeStart w:id="205" w:author="Ian Brennan" w:date="2023-04-12T15:36:00Z" w:name="move132206187"/>
    </w:p>
    <w:p w14:paraId="7A846D47" w14:textId="77777777" w:rsidR="00EE3A9A" w:rsidRPr="008B6D7A" w:rsidRDefault="009B2946" w:rsidP="008B6D7A">
      <w:pPr>
        <w:spacing w:line="360" w:lineRule="auto"/>
        <w:ind w:left="720" w:hanging="720"/>
        <w:rPr>
          <w:del w:id="206" w:author="Ian Brennan" w:date="2023-04-12T15:36:00Z"/>
          <w:rFonts w:ascii="CMU Serif Roman" w:eastAsia="CMU Serif Roman" w:hAnsi="CMU Serif Roman" w:cs="CMU Serif Roman"/>
          <w:color w:val="222222"/>
          <w:sz w:val="24"/>
          <w:szCs w:val="24"/>
          <w:highlight w:val="white"/>
        </w:rPr>
      </w:pPr>
      <w:moveTo w:id="207"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w:t>
        </w:r>
        <w:r w:rsidRPr="008B6D7A">
          <w:rPr>
            <w:rFonts w:ascii="CMU Serif Roman" w:eastAsia="CMU Serif Roman" w:hAnsi="CMU Serif Roman" w:cs="CMU Serif Roman"/>
            <w:sz w:val="24"/>
            <w:szCs w:val="24"/>
          </w:rPr>
          <w:lastRenderedPageBreak/>
          <w:t xml:space="preserve">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To>
      <w:moveToRangeEnd w:id="205"/>
    </w:p>
    <w:p w14:paraId="31E44F7A" w14:textId="49A0551E" w:rsidR="009B2946" w:rsidRDefault="008507FB" w:rsidP="009B2946">
      <w:pPr>
        <w:spacing w:line="360" w:lineRule="auto"/>
        <w:rPr>
          <w:rFonts w:ascii="CMU Serif Roman" w:hAnsi="CMU Serif Roman"/>
          <w:sz w:val="24"/>
          <w:rPrChange w:id="208" w:author="Ian Brennan" w:date="2023-04-12T15:36:00Z">
            <w:rPr>
              <w:rFonts w:ascii="CMU Serif Roman" w:hAnsi="CMU Serif Roman"/>
              <w:i/>
              <w:sz w:val="24"/>
            </w:rPr>
          </w:rPrChange>
        </w:rPr>
      </w:pPr>
      <w:moveFromRangeStart w:id="209" w:author="Ian Brennan" w:date="2023-04-12T15:36:00Z" w:name="move132206184"/>
      <w:moveFrom w:id="210" w:author="Ian Brennan" w:date="2023-04-12T15:36:00Z">
        <w:r w:rsidRPr="008B6D7A">
          <w:rPr>
            <w:rFonts w:ascii="CMU Serif Roman" w:eastAsia="CMU Serif Roman" w:hAnsi="CMU Serif Roman" w:cs="CMU Serif Roman"/>
            <w:sz w:val="24"/>
            <w:szCs w:val="24"/>
          </w:rPr>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209"/>
      <w:ins w:id="211" w:author="Ian Brennan" w:date="2023-04-12T15:36:00Z">
        <w:r w:rsidR="009B2946" w:rsidRPr="008B6D7A">
          <w:rPr>
            <w:rFonts w:ascii="CMU Serif Roman" w:eastAsia="CMU Serif Roman" w:hAnsi="CMU Serif Roman" w:cs="CMU Serif Roman"/>
            <w:i/>
            <w:sz w:val="24"/>
            <w:szCs w:val="24"/>
          </w:rPr>
          <w:t>Mixophyes balbus</w:t>
        </w:r>
        <w:r w:rsidR="009B2946">
          <w:rPr>
            <w:rFonts w:ascii="CMU Serif Roman" w:eastAsia="CMU Serif Roman" w:hAnsi="CMU Serif Roman" w:cs="CMU Serif Roman"/>
            <w:i/>
            <w:sz w:val="24"/>
            <w:szCs w:val="24"/>
          </w:rPr>
          <w:t xml:space="preserve">, </w:t>
        </w:r>
      </w:ins>
      <w:r w:rsidR="009B2946" w:rsidRPr="008B6D7A">
        <w:rPr>
          <w:rFonts w:ascii="CMU Serif Roman" w:eastAsia="CMU Serif Roman" w:hAnsi="CMU Serif Roman" w:cs="CMU Serif Roman"/>
          <w:i/>
          <w:sz w:val="24"/>
          <w:szCs w:val="24"/>
        </w:rPr>
        <w:t>Notaden bennettii</w:t>
      </w:r>
      <w:del w:id="212" w:author="Ian Brennan" w:date="2023-04-12T15:36:00Z">
        <w:r w:rsidR="00C62FCE" w:rsidRPr="008B6D7A">
          <w:rPr>
            <w:rFonts w:ascii="CMU Serif Roman" w:eastAsia="CMU Serif Roman" w:hAnsi="CMU Serif Roman" w:cs="CMU Serif Roman"/>
            <w:i/>
            <w:sz w:val="24"/>
            <w:szCs w:val="24"/>
          </w:rPr>
          <w:delText>, Mixophyes balbus</w:delText>
        </w:r>
      </w:del>
      <w:r w:rsidR="009B2946" w:rsidRPr="008B6D7A">
        <w:rPr>
          <w:rFonts w:ascii="CMU Serif Roman" w:eastAsia="CMU Serif Roman" w:hAnsi="CMU Serif Roman" w:cs="CMU Serif Roman"/>
          <w:i/>
          <w:sz w:val="24"/>
          <w:szCs w:val="24"/>
        </w:rPr>
        <w:t>.</w:t>
      </w:r>
    </w:p>
    <w:p w14:paraId="58F1A5D2" w14:textId="77777777" w:rsidR="009B2946" w:rsidRDefault="009B2946">
      <w:pPr>
        <w:spacing w:line="360" w:lineRule="auto"/>
        <w:rPr>
          <w:rFonts w:ascii="CMU Serif Roman" w:hAnsi="CMU Serif Roman"/>
          <w:sz w:val="24"/>
          <w:rPrChange w:id="213" w:author="Ian Brennan" w:date="2023-04-12T15:36:00Z">
            <w:rPr>
              <w:rFonts w:ascii="CMU Serif Roman" w:hAnsi="CMU Serif Roman"/>
              <w:color w:val="222222"/>
              <w:sz w:val="24"/>
              <w:highlight w:val="white"/>
            </w:rPr>
          </w:rPrChange>
        </w:rPr>
        <w:pPrChange w:id="214" w:author="Ian Brennan" w:date="2023-04-12T15:36:00Z">
          <w:pPr>
            <w:spacing w:line="360" w:lineRule="auto"/>
            <w:jc w:val="both"/>
          </w:pPr>
        </w:pPrChange>
      </w:pPr>
    </w:p>
    <w:p w14:paraId="26EE33BF" w14:textId="77777777" w:rsidR="006211A3" w:rsidRPr="008B6D7A" w:rsidRDefault="00000000" w:rsidP="008B6D7A">
      <w:pPr>
        <w:spacing w:line="360" w:lineRule="auto"/>
        <w:jc w:val="both"/>
        <w:rPr>
          <w:del w:id="215" w:author="Ian Brennan" w:date="2023-04-12T15:36:00Z"/>
          <w:rFonts w:ascii="CMU Serif Roman" w:eastAsia="CMU Serif Roman" w:hAnsi="CMU Serif Roman" w:cs="CMU Serif Roman"/>
          <w:sz w:val="24"/>
          <w:szCs w:val="24"/>
        </w:rPr>
      </w:pPr>
      <w:del w:id="216" w:author="Ian Brennan" w:date="2023-04-12T15:36:00Z">
        <w:r w:rsidRPr="008B6D7A">
          <w:rPr>
            <w:rFonts w:ascii="CMU Serif Roman" w:hAnsi="CMU Serif Roman" w:cs="CMU Serif Roman"/>
            <w:sz w:val="24"/>
            <w:szCs w:val="24"/>
          </w:rPr>
          <w:br w:type="page"/>
        </w:r>
      </w:del>
    </w:p>
    <w:p w14:paraId="3FD1EC8F" w14:textId="77777777" w:rsidR="009B2946" w:rsidRPr="00EC632C" w:rsidRDefault="009B2946" w:rsidP="009B2946">
      <w:pPr>
        <w:spacing w:line="360" w:lineRule="auto"/>
        <w:rPr>
          <w:ins w:id="217" w:author="Ian Brennan" w:date="2023-04-12T15:36:00Z"/>
          <w:rFonts w:ascii="CMU Serif Roman" w:eastAsia="CMU Serif Roman" w:hAnsi="CMU Serif Roman" w:cs="CMU Serif Roman"/>
          <w:iCs/>
          <w:sz w:val="24"/>
          <w:szCs w:val="24"/>
        </w:rPr>
      </w:pPr>
      <w:ins w:id="218" w:author="Ian Brennan" w:date="2023-04-12T15:36:00Z">
        <w:r>
          <w:rPr>
            <w:rFonts w:ascii="CMU Serif Roman" w:eastAsia="CMU Serif Roman" w:hAnsi="CMU Serif Roman" w:cs="CMU Serif Roman"/>
            <w:iCs/>
            <w:sz w:val="24"/>
            <w:szCs w:val="24"/>
          </w:rPr>
          <w:t>Figure 3. Simplified biogeographic history of Australian frogs with a focus on the range reconstruction of their immediate ancestors (complete figure in Fig.S7). Ranges have been estimated under the preferred model 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r>
          <w:rPr>
            <w:rFonts w:ascii="CMU Serif Roman" w:eastAsia="CMU Serif Roman" w:hAnsi="CMU Serif Roman" w:cs="CMU Serif Roman"/>
            <w:iCs/>
            <w:sz w:val="24"/>
            <w:szCs w:val="24"/>
          </w:rPr>
          <w:t xml:space="preserve"> supporting Hypothesis 1 (Antarctic dispersal of Pelodryadidae frogs; pink arrow on tree indicates ancestral pelodryadid constrained to Antarctica) in </w:t>
        </w:r>
        <w:r>
          <w:rPr>
            <w:rFonts w:ascii="CMU Serif Roman" w:eastAsia="CMU Serif Roman" w:hAnsi="CMU Serif Roman" w:cs="CMU Serif Roman"/>
            <w:i/>
            <w:sz w:val="24"/>
            <w:szCs w:val="24"/>
          </w:rPr>
          <w:t>BioGeoBEARS</w:t>
        </w:r>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Myobatrachoidea and Pelodryadidae lived in South America, and Australo-Papuan microhylids (Asterophryinae) originate from an Asian ancestor. The most likely dispersal path for the Pelodryadidae included expansion across Antarctica after divergence from the Phyllomedusidae. Phylogeny plotted with </w:t>
        </w:r>
        <w:r>
          <w:rPr>
            <w:rFonts w:ascii="CMU Serif Roman" w:eastAsia="CMU Serif Roman" w:hAnsi="CMU Serif Roman" w:cs="CMU Serif Roman"/>
            <w:i/>
            <w:sz w:val="24"/>
            <w:szCs w:val="24"/>
          </w:rPr>
          <w:t>phytools</w:t>
        </w:r>
        <w:r>
          <w:rPr>
            <w:rFonts w:ascii="CMU Serif Roman" w:eastAsia="CMU Serif Roman" w:hAnsi="CMU Serif Roman" w:cs="CMU Serif Roman"/>
            <w:iCs/>
            <w:sz w:val="24"/>
            <w:szCs w:val="24"/>
          </w:rPr>
          <w:t>,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ins>
    </w:p>
    <w:p w14:paraId="3DFE6CFD" w14:textId="1E5E24A8" w:rsidR="006211A3" w:rsidRPr="008B6D7A" w:rsidRDefault="006211A3" w:rsidP="008B6D7A">
      <w:pPr>
        <w:spacing w:line="360" w:lineRule="auto"/>
        <w:jc w:val="both"/>
        <w:rPr>
          <w:ins w:id="219" w:author="Ian Brennan" w:date="2023-04-12T15:36:00Z"/>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hAnsi="CMU Serif Roman"/>
          <w:i/>
          <w:sz w:val="24"/>
          <w:rPrChange w:id="220" w:author="Ian Brennan" w:date="2023-04-12T15:36:00Z">
            <w:rPr>
              <w:rFonts w:ascii="CMU Serif Roman" w:hAnsi="CMU Serif Roman"/>
              <w:sz w:val="24"/>
            </w:rPr>
          </w:rPrChange>
        </w:rPr>
      </w:pPr>
      <w:r w:rsidRPr="00B37DA9">
        <w:rPr>
          <w:rFonts w:ascii="CMU Serif Roman" w:hAnsi="CMU Serif Roman"/>
          <w:i/>
          <w:sz w:val="24"/>
          <w:rPrChange w:id="221" w:author="Ian Brennan" w:date="2023-04-12T15:36:00Z">
            <w:rPr>
              <w:rFonts w:ascii="CMU Serif Roman" w:hAnsi="CMU Serif Roman"/>
              <w:sz w:val="24"/>
            </w:rPr>
          </w:rPrChange>
        </w:rPr>
        <w:lastRenderedPageBreak/>
        <w:t>Supplementary Materials</w:t>
      </w:r>
      <w:ins w:id="222" w:author="Ian Brennan" w:date="2023-04-12T15:36:00Z">
        <w:r w:rsidR="00F41348" w:rsidRPr="00B37DA9">
          <w:rPr>
            <w:rFonts w:ascii="CMU Serif Roman" w:eastAsia="CMU Serif Roman" w:hAnsi="CMU Serif Roman" w:cs="CMU Serif Roman"/>
            <w:i/>
            <w:iCs/>
            <w:sz w:val="24"/>
            <w:szCs w:val="24"/>
          </w:rPr>
          <w:t xml:space="preserve"> and Methods</w:t>
        </w:r>
      </w:ins>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r w:rsidR="005138AF" w:rsidRPr="005138AF">
        <w:rPr>
          <w:rFonts w:ascii="CMU Serif Roman" w:hAnsi="CMU Serif Roman" w:cs="CMU Serif Roman"/>
          <w:color w:val="2A2A2A"/>
          <w:sz w:val="24"/>
          <w:szCs w:val="24"/>
          <w:shd w:val="clear" w:color="auto" w:fill="FFFFFF"/>
        </w:rPr>
        <w:t>http://dx.doi.org/10.5061/dryad.[NNNN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olor w:val="2A2A2A"/>
          <w:sz w:val="24"/>
          <w:shd w:val="clear" w:color="auto" w:fill="FFFFFF"/>
          <w:rPrChange w:id="223" w:author="Ian Brennan" w:date="2023-04-12T15:36:00Z">
            <w:rPr>
              <w:rFonts w:ascii="CMU Serif Roman" w:hAnsi="CMU Serif Roman"/>
              <w:sz w:val="24"/>
            </w:rPr>
          </w:rPrChange>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pPr>
        <w:spacing w:line="360" w:lineRule="auto"/>
        <w:rPr>
          <w:rFonts w:ascii="CMU Serif Roman" w:hAnsi="CMU Serif Roman"/>
          <w:color w:val="2A2A2A"/>
          <w:sz w:val="24"/>
          <w:shd w:val="clear" w:color="auto" w:fill="FFFFFF"/>
          <w:rPrChange w:id="224" w:author="Ian Brennan" w:date="2023-04-12T15:36:00Z">
            <w:rPr>
              <w:rFonts w:ascii="CMU Serif Roman" w:hAnsi="CMU Serif Roman"/>
              <w:sz w:val="24"/>
            </w:rPr>
          </w:rPrChange>
        </w:rPr>
        <w:pPrChange w:id="225" w:author="Ian Brennan" w:date="2023-04-12T15:36:00Z">
          <w:pPr>
            <w:spacing w:line="360" w:lineRule="auto"/>
            <w:jc w:val="both"/>
          </w:pPr>
        </w:pPrChange>
      </w:pPr>
    </w:p>
    <w:p w14:paraId="01111BCD" w14:textId="7167A954" w:rsidR="00C02517" w:rsidRDefault="00A540E0" w:rsidP="008F20F3">
      <w:pPr>
        <w:spacing w:line="360" w:lineRule="auto"/>
        <w:rPr>
          <w:ins w:id="226" w:author="Ian Brennan" w:date="2023-04-12T15:36:00Z"/>
          <w:rFonts w:ascii="CMU Serif Roman" w:hAnsi="CMU Serif Roman" w:cs="CMU Serif Roman"/>
          <w:i/>
          <w:iCs/>
          <w:color w:val="2A2A2A"/>
          <w:sz w:val="24"/>
          <w:szCs w:val="24"/>
          <w:shd w:val="clear" w:color="auto" w:fill="FFFFFF"/>
        </w:rPr>
      </w:pPr>
      <w:ins w:id="227" w:author="Ian Brennan" w:date="2023-04-12T15:36:00Z">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ins>
    </w:p>
    <w:p w14:paraId="30D7F234" w14:textId="257E7126" w:rsidR="008948D2" w:rsidRDefault="009E502B" w:rsidP="008F20F3">
      <w:pPr>
        <w:spacing w:line="360" w:lineRule="auto"/>
        <w:rPr>
          <w:ins w:id="228" w:author="Ian Brennan" w:date="2023-04-12T15:36:00Z"/>
          <w:rFonts w:ascii="CMU Serif Roman" w:hAnsi="CMU Serif Roman" w:cs="CMU Serif Roman"/>
          <w:color w:val="2A2A2A"/>
          <w:sz w:val="24"/>
          <w:szCs w:val="24"/>
          <w:shd w:val="clear" w:color="auto" w:fill="FFFFFF"/>
        </w:rPr>
      </w:pPr>
      <w:ins w:id="229" w:author="Ian Brennan" w:date="2023-04-12T15:36:00Z">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Instead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ins>
    </w:p>
    <w:p w14:paraId="7C536845" w14:textId="02F4082C" w:rsidR="00E7012C" w:rsidRDefault="00E7012C" w:rsidP="008F20F3">
      <w:pPr>
        <w:spacing w:line="360" w:lineRule="auto"/>
        <w:rPr>
          <w:ins w:id="230" w:author="Ian Brennan" w:date="2023-04-12T15:36:00Z"/>
          <w:rFonts w:ascii="CMU Serif Roman" w:hAnsi="CMU Serif Roman" w:cs="CMU Serif Roman"/>
          <w:color w:val="2A2A2A"/>
          <w:sz w:val="24"/>
          <w:szCs w:val="24"/>
          <w:shd w:val="clear" w:color="auto" w:fill="FFFFFF"/>
        </w:rPr>
      </w:pPr>
      <w:ins w:id="231" w:author="Ian Brennan" w:date="2023-04-12T15:36:00Z">
        <w:r>
          <w:rPr>
            <w:rFonts w:ascii="CMU Serif Roman" w:hAnsi="CMU Serif Roman" w:cs="CMU Serif Roman"/>
            <w:color w:val="2A2A2A"/>
            <w:sz w:val="24"/>
            <w:szCs w:val="24"/>
            <w:shd w:val="clear" w:color="auto" w:fill="FFFFFF"/>
          </w:rPr>
          <w:tab/>
          <w:t xml:space="preserve">We downloaded Australian annual rainfall data from NASA using the R package </w:t>
        </w:r>
        <w:r>
          <w:rPr>
            <w:rFonts w:ascii="CMU Serif Roman" w:hAnsi="CMU Serif Roman" w:cs="CMU Serif Roman"/>
            <w:i/>
            <w:iCs/>
            <w:color w:val="2A2A2A"/>
            <w:sz w:val="24"/>
            <w:szCs w:val="24"/>
            <w:shd w:val="clear" w:color="auto" w:fill="FFFFFF"/>
          </w:rPr>
          <w:t>nasapower</w:t>
        </w:r>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 xml:space="preserve">frogs. However, we acknowledge that composite environmental variables such as actual evapotranspiration (AET) may be a better predictor of contemporary frog richness patterns (Powney et al., 2010; Coops et al., 2018). </w:t>
        </w:r>
      </w:ins>
    </w:p>
    <w:p w14:paraId="66EA24D9" w14:textId="6CBBE353" w:rsidR="000151A3" w:rsidRPr="00E15A72" w:rsidRDefault="000151A3" w:rsidP="008F20F3">
      <w:pPr>
        <w:spacing w:line="360" w:lineRule="auto"/>
        <w:rPr>
          <w:ins w:id="232" w:author="Ian Brennan" w:date="2023-04-12T15:36:00Z"/>
          <w:rFonts w:ascii="CMU Serif Roman" w:hAnsi="CMU Serif Roman" w:cs="CMU Serif Roman"/>
          <w:color w:val="2A2A2A"/>
          <w:sz w:val="24"/>
          <w:szCs w:val="24"/>
          <w:shd w:val="clear" w:color="auto" w:fill="FFFFFF"/>
        </w:rPr>
      </w:pPr>
      <w:ins w:id="233" w:author="Ian Brennan" w:date="2023-04-12T15:36:00Z">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r w:rsidR="00F428C3">
          <w:rPr>
            <w:rFonts w:ascii="CMU Serif Roman" w:hAnsi="CMU Serif Roman" w:cs="CMU Serif Roman"/>
            <w:i/>
            <w:iCs/>
            <w:color w:val="2A2A2A"/>
            <w:sz w:val="24"/>
            <w:szCs w:val="24"/>
            <w:shd w:val="clear" w:color="auto" w:fill="FFFFFF"/>
          </w:rPr>
          <w:t>Comparative_Radiations.R</w:t>
        </w:r>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ins>
    </w:p>
    <w:p w14:paraId="50D6DD40" w14:textId="77777777" w:rsidR="00C02517" w:rsidRPr="00C02517" w:rsidRDefault="00C02517" w:rsidP="008F20F3">
      <w:pPr>
        <w:spacing w:line="360" w:lineRule="auto"/>
        <w:rPr>
          <w:ins w:id="234" w:author="Ian Brennan" w:date="2023-04-12T15:36:00Z"/>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ins w:id="235" w:author="Ian Brennan" w:date="2023-04-12T15:36:00Z"/>
          <w:rFonts w:ascii="CMU Serif Roman" w:hAnsi="CMU Serif Roman" w:cs="CMU Serif Roman"/>
          <w:color w:val="2A2A2A"/>
          <w:sz w:val="24"/>
          <w:szCs w:val="24"/>
          <w:shd w:val="clear" w:color="auto" w:fill="FFFFFF"/>
        </w:rPr>
      </w:pPr>
      <w:ins w:id="236" w:author="Ian Brennan" w:date="2023-04-12T15:36:00Z">
        <w:r>
          <w:rPr>
            <w:rFonts w:ascii="CMU Serif Roman" w:hAnsi="CMU Serif Roman" w:cs="CMU Serif Roman"/>
            <w:i/>
            <w:iCs/>
            <w:color w:val="2A2A2A"/>
            <w:sz w:val="24"/>
            <w:szCs w:val="24"/>
            <w:shd w:val="clear" w:color="auto" w:fill="FFFFFF"/>
          </w:rPr>
          <w:t>Sequence Identity</w:t>
        </w:r>
      </w:ins>
    </w:p>
    <w:p w14:paraId="7FD6F5F3" w14:textId="775C6782" w:rsidR="00936091" w:rsidRPr="006C721F" w:rsidRDefault="00A53D2F" w:rsidP="008F20F3">
      <w:pPr>
        <w:spacing w:line="360" w:lineRule="auto"/>
        <w:rPr>
          <w:ins w:id="237" w:author="Ian Brennan" w:date="2023-04-12T15:36:00Z"/>
          <w:rFonts w:ascii="CMU Serif Roman" w:hAnsi="CMU Serif Roman" w:cs="CMU Serif Roman"/>
          <w:color w:val="2A2A2A"/>
          <w:sz w:val="24"/>
          <w:szCs w:val="24"/>
          <w:shd w:val="clear" w:color="auto" w:fill="FFFFFF"/>
        </w:rPr>
      </w:pPr>
      <w:ins w:id="238" w:author="Ian Brennan" w:date="2023-04-12T15:36:00Z">
        <w:r>
          <w:rPr>
            <w:rFonts w:ascii="CMU Serif Roman" w:hAnsi="CMU Serif Roman" w:cs="CMU Serif Roman"/>
            <w:color w:val="2A2A2A"/>
            <w:sz w:val="24"/>
            <w:szCs w:val="24"/>
            <w:shd w:val="clear" w:color="auto" w:fill="FFFFFF"/>
          </w:rPr>
          <w:tab/>
          <w:t xml:space="preserve">To confirm sequence identity we downloaded </w:t>
        </w:r>
        <w:r w:rsidR="008368F2">
          <w:rPr>
            <w:rFonts w:ascii="CMU Serif Roman" w:hAnsi="CMU Serif Roman" w:cs="CMU Serif Roman"/>
            <w:color w:val="2A2A2A"/>
            <w:sz w:val="24"/>
            <w:szCs w:val="24"/>
            <w:shd w:val="clear" w:color="auto" w:fill="FFFFFF"/>
          </w:rPr>
          <w:t xml:space="preserve">a fasta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Ensembl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r w:rsidR="00E63297">
          <w:rPr>
            <w:rFonts w:ascii="CMU Serif Roman" w:hAnsi="CMU Serif Roman" w:cs="CMU Serif Roman"/>
            <w:i/>
            <w:iCs/>
            <w:color w:val="2A2A2A"/>
            <w:sz w:val="24"/>
            <w:szCs w:val="24"/>
            <w:shd w:val="clear" w:color="auto" w:fill="FFFFFF"/>
          </w:rPr>
          <w:t>metablastr</w:t>
        </w:r>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exonic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r w:rsidR="006C721F">
          <w:rPr>
            <w:rFonts w:ascii="CMU Serif Roman" w:hAnsi="CMU Serif Roman" w:cs="CMU Serif Roman"/>
            <w:i/>
            <w:iCs/>
            <w:color w:val="2A2A2A"/>
            <w:sz w:val="24"/>
            <w:szCs w:val="24"/>
            <w:shd w:val="clear" w:color="auto" w:fill="FFFFFF"/>
          </w:rPr>
          <w:t>query_id</w:t>
        </w:r>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r w:rsidR="006C721F">
          <w:rPr>
            <w:rFonts w:ascii="CMU Serif Roman" w:hAnsi="CMU Serif Roman" w:cs="CMU Serif Roman"/>
            <w:i/>
            <w:iCs/>
            <w:color w:val="2A2A2A"/>
            <w:sz w:val="24"/>
            <w:szCs w:val="24"/>
            <w:shd w:val="clear" w:color="auto" w:fill="FFFFFF"/>
          </w:rPr>
          <w:t>subject_id</w:t>
        </w:r>
        <w:r w:rsidR="006C721F">
          <w:rPr>
            <w:rFonts w:ascii="CMU Serif Roman" w:hAnsi="CMU Serif Roman" w:cs="CMU Serif Roman"/>
            <w:color w:val="2A2A2A"/>
            <w:sz w:val="24"/>
            <w:szCs w:val="24"/>
            <w:shd w:val="clear" w:color="auto" w:fill="FFFFFF"/>
          </w:rPr>
          <w:t xml:space="preserve"> with gene name indicated by </w:t>
        </w:r>
        <w:r w:rsidR="006C721F">
          <w:rPr>
            <w:rFonts w:ascii="CMU Serif Roman" w:hAnsi="CMU Serif Roman" w:cs="CMU Serif Roman"/>
            <w:i/>
            <w:iCs/>
            <w:color w:val="2A2A2A"/>
            <w:sz w:val="24"/>
            <w:szCs w:val="24"/>
            <w:shd w:val="clear" w:color="auto" w:fill="FFFFFF"/>
          </w:rPr>
          <w:t>subject_id_name</w:t>
        </w:r>
        <w:r w:rsidR="006C721F">
          <w:rPr>
            <w:rFonts w:ascii="CMU Serif Roman" w:hAnsi="CMU Serif Roman" w:cs="CMU Serif Roman"/>
            <w:color w:val="2A2A2A"/>
            <w:sz w:val="24"/>
            <w:szCs w:val="24"/>
            <w:shd w:val="clear" w:color="auto" w:fill="FFFFFF"/>
          </w:rPr>
          <w:t>.</w:t>
        </w:r>
      </w:ins>
    </w:p>
    <w:p w14:paraId="680DF8D7" w14:textId="77777777" w:rsidR="00AF14B1" w:rsidRPr="00B13849" w:rsidRDefault="00AF14B1" w:rsidP="008F20F3">
      <w:pPr>
        <w:spacing w:line="360" w:lineRule="auto"/>
        <w:rPr>
          <w:ins w:id="239" w:author="Ian Brennan" w:date="2023-04-12T15:36:00Z"/>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ins w:id="240" w:author="Ian Brennan" w:date="2023-04-12T15:36:00Z"/>
          <w:rFonts w:ascii="CMU Serif Roman" w:hAnsi="CMU Serif Roman" w:cs="CMU Serif Roman"/>
          <w:i/>
          <w:iCs/>
          <w:color w:val="2A2A2A"/>
          <w:sz w:val="24"/>
          <w:szCs w:val="24"/>
          <w:shd w:val="clear" w:color="auto" w:fill="FFFFFF"/>
        </w:rPr>
      </w:pPr>
      <w:ins w:id="241" w:author="Ian Brennan" w:date="2023-04-12T15:36:00Z">
        <w:r w:rsidRPr="00137BE0">
          <w:rPr>
            <w:rFonts w:ascii="CMU Serif Roman" w:hAnsi="CMU Serif Roman" w:cs="CMU Serif Roman"/>
            <w:i/>
            <w:iCs/>
            <w:color w:val="2A2A2A"/>
            <w:sz w:val="24"/>
            <w:szCs w:val="24"/>
            <w:shd w:val="clear" w:color="auto" w:fill="FFFFFF"/>
          </w:rPr>
          <w:t>Phylogenetics</w:t>
        </w:r>
      </w:ins>
    </w:p>
    <w:p w14:paraId="71571B0E" w14:textId="5097DE1D" w:rsidR="005C3BD5" w:rsidRDefault="00970BC8" w:rsidP="008F20F3">
      <w:pPr>
        <w:spacing w:line="360" w:lineRule="auto"/>
        <w:rPr>
          <w:ins w:id="242" w:author="Ian Brennan" w:date="2023-04-12T15:36:00Z"/>
          <w:rFonts w:ascii="CMU Serif Roman" w:hAnsi="CMU Serif Roman" w:cs="CMU Serif Roman"/>
          <w:color w:val="2A2A2A"/>
          <w:sz w:val="24"/>
          <w:szCs w:val="24"/>
          <w:shd w:val="clear" w:color="auto" w:fill="FFFFFF"/>
        </w:rPr>
      </w:pPr>
      <w:ins w:id="243" w:author="Ian Brennan" w:date="2023-04-12T15:36:00Z">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phylogenomics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(heterotachy).</w:t>
        </w:r>
        <w:r w:rsidR="00F7204B">
          <w:rPr>
            <w:rFonts w:ascii="CMU Serif Roman" w:hAnsi="CMU Serif Roman" w:cs="CMU Serif Roman"/>
            <w:color w:val="2A2A2A"/>
            <w:sz w:val="24"/>
            <w:szCs w:val="24"/>
            <w:shd w:val="clear" w:color="auto" w:fill="FFFFFF"/>
          </w:rPr>
          <w:t xml:space="preserve"> Identifying and modelling heterotachy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the ancient age of our focal group and sparse sampling among major groups we risk biases due to heterotachy.</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AICc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AICc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AICc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AICc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ins>
    </w:p>
    <w:p w14:paraId="6CBB5423" w14:textId="7961BD1C" w:rsidR="00970BC8" w:rsidRDefault="00D13B6E" w:rsidP="005C3BD5">
      <w:pPr>
        <w:spacing w:line="360" w:lineRule="auto"/>
        <w:ind w:firstLine="720"/>
        <w:rPr>
          <w:ins w:id="244" w:author="Ian Brennan" w:date="2023-04-12T15:36:00Z"/>
          <w:rFonts w:ascii="CMU Serif Roman" w:hAnsi="CMU Serif Roman" w:cs="CMU Serif Roman"/>
          <w:color w:val="2A2A2A"/>
          <w:sz w:val="24"/>
          <w:szCs w:val="24"/>
          <w:shd w:val="clear" w:color="auto" w:fill="FFFFFF"/>
        </w:rPr>
      </w:pPr>
      <w:ins w:id="245" w:author="Ian Brennan" w:date="2023-04-12T15:36:00Z">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this we </w:t>
        </w:r>
        <w:r w:rsidR="00244C2C">
          <w:rPr>
            <w:rFonts w:ascii="CMU Serif Roman" w:hAnsi="CMU Serif Roman" w:cs="CMU Serif Roman"/>
            <w:color w:val="2A2A2A"/>
            <w:sz w:val="24"/>
            <w:szCs w:val="24"/>
            <w:shd w:val="clear" w:color="auto" w:fill="FFFFFF"/>
          </w:rPr>
          <w:t xml:space="preserve">estimated a species tree using ASTRAL with IQTREE genetrees as input. </w:t>
        </w:r>
      </w:ins>
    </w:p>
    <w:p w14:paraId="1D7D3E1A" w14:textId="77777777" w:rsidR="00710D2D" w:rsidRDefault="00710D2D" w:rsidP="008F20F3">
      <w:pPr>
        <w:spacing w:line="360" w:lineRule="auto"/>
        <w:rPr>
          <w:ins w:id="246" w:author="Ian Brennan" w:date="2023-04-12T15:36:00Z"/>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ins w:id="247" w:author="Ian Brennan" w:date="2023-04-12T15:36:00Z"/>
          <w:rFonts w:ascii="CMU Serif Roman" w:eastAsia="CMU Serif Roman" w:hAnsi="CMU Serif Roman" w:cs="CMU Serif Roman"/>
          <w:i/>
          <w:iCs/>
          <w:sz w:val="24"/>
          <w:szCs w:val="24"/>
        </w:rPr>
      </w:pPr>
      <w:ins w:id="248" w:author="Ian Brennan" w:date="2023-04-12T15:36:00Z">
        <w:r w:rsidRPr="00137BE0">
          <w:rPr>
            <w:rFonts w:ascii="CMU Serif Roman" w:eastAsia="CMU Serif Roman" w:hAnsi="CMU Serif Roman" w:cs="CMU Serif Roman"/>
            <w:i/>
            <w:iCs/>
            <w:sz w:val="24"/>
            <w:szCs w:val="24"/>
          </w:rPr>
          <w:t>Biogeography</w:t>
        </w:r>
      </w:ins>
    </w:p>
    <w:p w14:paraId="7DAB8721" w14:textId="73FD39EB" w:rsidR="00C43A08" w:rsidRDefault="00710D2D" w:rsidP="008F20F3">
      <w:pPr>
        <w:spacing w:line="360" w:lineRule="auto"/>
        <w:rPr>
          <w:ins w:id="249" w:author="Ian Brennan" w:date="2023-04-12T15:36:00Z"/>
          <w:rFonts w:ascii="CMU Serif Roman" w:eastAsia="CMU Serif Roman" w:hAnsi="CMU Serif Roman" w:cs="CMU Serif Roman"/>
          <w:sz w:val="24"/>
          <w:szCs w:val="24"/>
        </w:rPr>
      </w:pPr>
      <w:ins w:id="250" w:author="Ian Brennan" w:date="2023-04-12T15:36:00Z">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r>
          <w:rPr>
            <w:rFonts w:ascii="CMU Serif Roman" w:eastAsia="CMU Serif Roman" w:hAnsi="CMU Serif Roman" w:cs="CMU Serif Roman"/>
            <w:i/>
            <w:iCs/>
            <w:sz w:val="24"/>
            <w:szCs w:val="24"/>
          </w:rPr>
          <w:t>BioGeoBEARS</w:t>
        </w:r>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Australo-Papua,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ins>
    </w:p>
    <w:p w14:paraId="0610316F" w14:textId="40268EEE" w:rsidR="00C43A08" w:rsidRPr="002F567C" w:rsidRDefault="005133FF" w:rsidP="008F20F3">
      <w:pPr>
        <w:spacing w:line="360" w:lineRule="auto"/>
        <w:rPr>
          <w:ins w:id="251" w:author="Ian Brennan" w:date="2023-04-12T15:36:00Z"/>
          <w:rFonts w:ascii="CMU Serif Roman" w:eastAsia="CMU Serif Roman" w:hAnsi="CMU Serif Roman" w:cs="CMU Serif Roman"/>
          <w:sz w:val="24"/>
          <w:szCs w:val="24"/>
        </w:rPr>
      </w:pPr>
      <w:ins w:id="252" w:author="Ian Brennan" w:date="2023-04-12T15:36:00Z">
        <w:r>
          <w:rPr>
            <w:rFonts w:ascii="CMU Serif Roman" w:eastAsia="CMU Serif Roman" w:hAnsi="CMU Serif Roman" w:cs="CMU Serif Roman"/>
            <w:sz w:val="24"/>
            <w:szCs w:val="24"/>
          </w:rPr>
          <w:tab/>
        </w:r>
        <w:r w:rsidR="000E2813">
          <w:rPr>
            <w:rFonts w:ascii="CMU Serif Roman" w:eastAsia="CMU Serif Roman" w:hAnsi="CMU Serif Roman" w:cs="CMU Serif Roman"/>
            <w:sz w:val="24"/>
            <w:szCs w:val="24"/>
          </w:rPr>
          <w:t xml:space="preserve">While Antarctica seems a strange inclusion in our discrete bioregions owing to its current climate and lack of frogs, a recent discovery has identified the continent’s first </w:t>
        </w:r>
        <w:r w:rsidR="001D43A8">
          <w:rPr>
            <w:rFonts w:ascii="CMU Serif Roman" w:eastAsia="CMU Serif Roman" w:hAnsi="CMU Serif Roman" w:cs="CMU Serif Roman"/>
            <w:sz w:val="24"/>
            <w:szCs w:val="24"/>
          </w:rPr>
          <w:t>anuran (</w:t>
        </w:r>
        <w:r w:rsidR="001D43A8" w:rsidRPr="008B6D7A">
          <w:rPr>
            <w:rFonts w:ascii="CMU Serif Roman" w:eastAsia="CMU Serif Roman" w:hAnsi="CMU Serif Roman" w:cs="CMU Serif Roman"/>
            <w:sz w:val="24"/>
            <w:szCs w:val="24"/>
          </w:rPr>
          <w:t>Mörs et al. 2020</w:t>
        </w:r>
        <w:r w:rsidR="001D43A8">
          <w:rPr>
            <w:rFonts w:ascii="CMU Serif Roman" w:eastAsia="CMU Serif Roman" w:hAnsi="CMU Serif Roman" w:cs="CMU Serif Roman"/>
            <w:sz w:val="24"/>
            <w:szCs w:val="24"/>
          </w:rPr>
          <w:t xml:space="preserve">). </w:t>
        </w:r>
        <w:r w:rsidR="00765742">
          <w:rPr>
            <w:rFonts w:ascii="CMU Serif Roman" w:eastAsia="CMU Serif Roman" w:hAnsi="CMU Serif Roman" w:cs="CMU Serif Roman"/>
            <w:sz w:val="24"/>
            <w:szCs w:val="24"/>
          </w:rPr>
          <w:t xml:space="preserve">This information is vital to our understanding of the </w:t>
        </w:r>
        <w:r w:rsidR="00765742">
          <w:rPr>
            <w:rFonts w:ascii="CMU Serif Roman" w:eastAsia="CMU Serif Roman" w:hAnsi="CMU Serif Roman" w:cs="CMU Serif Roman"/>
            <w:sz w:val="24"/>
            <w:szCs w:val="24"/>
          </w:rPr>
          <w:lastRenderedPageBreak/>
          <w:t xml:space="preserve">connectivity of the Gondwanan supercontinent </w:t>
        </w:r>
        <w:r w:rsidR="00B81A81">
          <w:rPr>
            <w:rFonts w:ascii="CMU Serif Roman" w:eastAsia="CMU Serif Roman" w:hAnsi="CMU Serif Roman" w:cs="CMU Serif Roman"/>
            <w:sz w:val="24"/>
            <w:szCs w:val="24"/>
          </w:rPr>
          <w:t xml:space="preserve">as well as the biogeographic history of Australian frogs. To incorporate this sample we added a tip to our tree with an appropriate estimated age following Mörs et al. (2020). </w:t>
        </w:r>
        <w:r w:rsidR="00405FFA">
          <w:rPr>
            <w:rFonts w:ascii="CMU Serif Roman" w:eastAsia="CMU Serif Roman" w:hAnsi="CMU Serif Roman" w:cs="CMU Serif Roman"/>
            <w:sz w:val="24"/>
            <w:szCs w:val="24"/>
          </w:rPr>
          <w:t xml:space="preserve">Due to </w:t>
        </w:r>
      </w:ins>
      <w:ins w:id="253" w:author="Ian Brennan [2]" w:date="2023-04-21T10:17:00Z">
        <w:r w:rsidR="00F51CB8">
          <w:rPr>
            <w:rFonts w:ascii="CMU Serif Roman" w:eastAsia="CMU Serif Roman" w:hAnsi="CMU Serif Roman" w:cs="CMU Serif Roman"/>
            <w:sz w:val="24"/>
            <w:szCs w:val="24"/>
          </w:rPr>
          <w:t>our limited sampling</w:t>
        </w:r>
      </w:ins>
      <w:ins w:id="254" w:author="Ian Brennan" w:date="2023-04-12T15:36:00Z">
        <w:r w:rsidR="00405FFA">
          <w:rPr>
            <w:rFonts w:ascii="CMU Serif Roman" w:eastAsia="CMU Serif Roman" w:hAnsi="CMU Serif Roman" w:cs="CMU Serif Roman"/>
            <w:sz w:val="24"/>
            <w:szCs w:val="24"/>
          </w:rPr>
          <w:t xml:space="preserve"> of extant Calyptocephalellidae however</w:t>
        </w:r>
        <w:r w:rsidR="00E04936">
          <w:rPr>
            <w:rFonts w:ascii="CMU Serif Roman" w:eastAsia="CMU Serif Roman" w:hAnsi="CMU Serif Roman" w:cs="CMU Serif Roman"/>
            <w:sz w:val="24"/>
            <w:szCs w:val="24"/>
          </w:rPr>
          <w:t>,</w:t>
        </w:r>
        <w:r w:rsidR="00405FFA">
          <w:rPr>
            <w:rFonts w:ascii="CMU Serif Roman" w:eastAsia="CMU Serif Roman" w:hAnsi="CMU Serif Roman" w:cs="CMU Serif Roman"/>
            <w:sz w:val="24"/>
            <w:szCs w:val="24"/>
          </w:rPr>
          <w:t xml:space="preserve"> the addition of this taxon </w:t>
        </w:r>
        <w:r w:rsidR="00C3106F">
          <w:rPr>
            <w:rFonts w:ascii="CMU Serif Roman" w:eastAsia="CMU Serif Roman" w:hAnsi="CMU Serif Roman" w:cs="CMU Serif Roman"/>
            <w:sz w:val="24"/>
            <w:szCs w:val="24"/>
          </w:rPr>
          <w:t>dramatically imbalances range reconstruction</w:t>
        </w:r>
        <w:r w:rsidR="006039C2">
          <w:rPr>
            <w:rFonts w:ascii="CMU Serif Roman" w:eastAsia="CMU Serif Roman" w:hAnsi="CMU Serif Roman" w:cs="CMU Serif Roman"/>
            <w:sz w:val="24"/>
            <w:szCs w:val="24"/>
          </w:rPr>
          <w:t xml:space="preserve">. To correct for this and </w:t>
        </w:r>
        <w:r w:rsidR="00995E48">
          <w:rPr>
            <w:rFonts w:ascii="CMU Serif Roman" w:eastAsia="CMU Serif Roman" w:hAnsi="CMU Serif Roman" w:cs="CMU Serif Roman"/>
            <w:sz w:val="24"/>
            <w:szCs w:val="24"/>
          </w:rPr>
          <w:t xml:space="preserve">account for the </w:t>
        </w:r>
        <w:r w:rsidR="0027453F">
          <w:rPr>
            <w:rFonts w:ascii="CMU Serif Roman" w:eastAsia="CMU Serif Roman" w:hAnsi="CMU Serif Roman" w:cs="CMU Serif Roman"/>
            <w:sz w:val="24"/>
            <w:szCs w:val="24"/>
          </w:rPr>
          <w:t>ancient</w:t>
        </w:r>
        <w:r w:rsidR="00995E48">
          <w:rPr>
            <w:rFonts w:ascii="CMU Serif Roman" w:eastAsia="CMU Serif Roman" w:hAnsi="CMU Serif Roman" w:cs="CMU Serif Roman"/>
            <w:sz w:val="24"/>
            <w:szCs w:val="24"/>
          </w:rPr>
          <w:t xml:space="preserve"> known history of calyptocephalellids in South America (Moura et al. 2021</w:t>
        </w:r>
        <w:r w:rsidR="0016477E">
          <w:rPr>
            <w:rFonts w:ascii="CMU Serif Roman" w:eastAsia="CMU Serif Roman" w:hAnsi="CMU Serif Roman" w:cs="CMU Serif Roman"/>
            <w:sz w:val="24"/>
            <w:szCs w:val="24"/>
          </w:rPr>
          <w:t>; Nicoli et al. 2022</w:t>
        </w:r>
        <w:r w:rsidR="00995E48">
          <w:rPr>
            <w:rFonts w:ascii="CMU Serif Roman" w:eastAsia="CMU Serif Roman" w:hAnsi="CMU Serif Roman" w:cs="CMU Serif Roman"/>
            <w:sz w:val="24"/>
            <w:szCs w:val="24"/>
          </w:rPr>
          <w:t xml:space="preserve">) </w:t>
        </w:r>
        <w:r w:rsidR="00E04936">
          <w:rPr>
            <w:rFonts w:ascii="CMU Serif Roman" w:eastAsia="CMU Serif Roman" w:hAnsi="CMU Serif Roman" w:cs="CMU Serif Roman"/>
            <w:sz w:val="24"/>
            <w:szCs w:val="24"/>
          </w:rPr>
          <w:t>we included two additional South American fossil taxa,</w:t>
        </w:r>
        <w:r w:rsidR="00037C80">
          <w:rPr>
            <w:rFonts w:ascii="CMU Serif Roman" w:eastAsia="CMU Serif Roman" w:hAnsi="CMU Serif Roman" w:cs="CMU Serif Roman"/>
            <w:sz w:val="24"/>
            <w:szCs w:val="24"/>
          </w:rPr>
          <w:t xml:space="preserve"> one younger</w:t>
        </w:r>
        <w:r w:rsidR="009C11CD" w:rsidRPr="009C11CD">
          <w:rPr>
            <w:rFonts w:ascii="CMU Serif Roman" w:hAnsi="CMU Serif Roman" w:cs="CMU Serif Roman"/>
            <w:color w:val="4D5156"/>
            <w:sz w:val="21"/>
            <w:szCs w:val="21"/>
            <w:shd w:val="clear" w:color="auto" w:fill="FFFFFF"/>
          </w:rPr>
          <w:t>—</w:t>
        </w:r>
        <w:r w:rsidR="00E04936">
          <w:rPr>
            <w:rFonts w:ascii="CMU Serif Roman" w:eastAsia="CMU Serif Roman" w:hAnsi="CMU Serif Roman" w:cs="CMU Serif Roman"/>
            <w:i/>
            <w:iCs/>
            <w:sz w:val="24"/>
            <w:szCs w:val="24"/>
          </w:rPr>
          <w:t>Calyptocephalella canqueli</w:t>
        </w:r>
        <w:r w:rsidR="00E04936">
          <w:rPr>
            <w:rFonts w:ascii="CMU Serif Roman" w:eastAsia="CMU Serif Roman" w:hAnsi="CMU Serif Roman" w:cs="CMU Serif Roman"/>
            <w:sz w:val="24"/>
            <w:szCs w:val="24"/>
          </w:rPr>
          <w:t xml:space="preserve"> (following Muzzopappa &amp; Báez 2009) and</w:t>
        </w:r>
        <w:r w:rsidR="009C11CD">
          <w:rPr>
            <w:rFonts w:ascii="CMU Serif Roman" w:eastAsia="CMU Serif Roman" w:hAnsi="CMU Serif Roman" w:cs="CMU Serif Roman"/>
            <w:sz w:val="24"/>
            <w:szCs w:val="24"/>
          </w:rPr>
          <w:t xml:space="preserve"> one older</w:t>
        </w:r>
        <w:r w:rsidR="009C11CD" w:rsidRPr="00C70633">
          <w:rPr>
            <w:rFonts w:ascii="CMU Serif Roman" w:hAnsi="CMU Serif Roman" w:cs="CMU Serif Roman"/>
            <w:color w:val="4D5156"/>
            <w:sz w:val="24"/>
            <w:szCs w:val="24"/>
            <w:shd w:val="clear" w:color="auto" w:fill="FFFFFF"/>
          </w:rPr>
          <w:t>—</w:t>
        </w:r>
        <w:r w:rsidR="00C70633">
          <w:rPr>
            <w:rFonts w:ascii="CMU Serif Roman" w:eastAsia="CMU Serif Roman" w:hAnsi="CMU Serif Roman" w:cs="CMU Serif Roman"/>
            <w:i/>
            <w:iCs/>
            <w:sz w:val="24"/>
            <w:szCs w:val="24"/>
          </w:rPr>
          <w:t xml:space="preserve">Calyptocephalella satan </w:t>
        </w:r>
        <w:r w:rsidR="00C70633">
          <w:rPr>
            <w:rFonts w:ascii="CMU Serif Roman" w:eastAsia="CMU Serif Roman" w:hAnsi="CMU Serif Roman" w:cs="CMU Serif Roman"/>
            <w:sz w:val="24"/>
            <w:szCs w:val="24"/>
          </w:rPr>
          <w:t>(following Nicoli</w:t>
        </w:r>
        <w:r w:rsidR="009B1427">
          <w:rPr>
            <w:rFonts w:ascii="CMU Serif Roman" w:eastAsia="CMU Serif Roman" w:hAnsi="CMU Serif Roman" w:cs="CMU Serif Roman"/>
            <w:sz w:val="24"/>
            <w:szCs w:val="24"/>
          </w:rPr>
          <w:t xml:space="preserve"> et al. 2022)</w:t>
        </w:r>
        <w:r w:rsidR="00E04936">
          <w:rPr>
            <w:rFonts w:ascii="CMU Serif Roman" w:eastAsia="CMU Serif Roman" w:hAnsi="CMU Serif Roman" w:cs="CMU Serif Roman"/>
            <w:sz w:val="24"/>
            <w:szCs w:val="24"/>
          </w:rPr>
          <w:t xml:space="preserve">. </w:t>
        </w:r>
      </w:ins>
      <w:ins w:id="255" w:author="Ian Brennan [2]" w:date="2023-04-24T11:43:00Z">
        <w:r w:rsidR="005A7FFD">
          <w:rPr>
            <w:rFonts w:ascii="CMU Serif Roman" w:eastAsia="CMU Serif Roman" w:hAnsi="CMU Serif Roman" w:cs="CMU Serif Roman"/>
            <w:sz w:val="24"/>
            <w:szCs w:val="24"/>
          </w:rPr>
          <w:t xml:space="preserve">Note, we consider </w:t>
        </w:r>
        <w:r w:rsidR="005A7FFD">
          <w:rPr>
            <w:rFonts w:ascii="CMU Serif Roman" w:eastAsia="CMU Serif Roman" w:hAnsi="CMU Serif Roman" w:cs="CMU Serif Roman"/>
            <w:i/>
            <w:iCs/>
            <w:sz w:val="24"/>
            <w:szCs w:val="24"/>
          </w:rPr>
          <w:t>C.satan</w:t>
        </w:r>
        <w:r w:rsidR="005A7FFD">
          <w:rPr>
            <w:rFonts w:ascii="CMU Serif Roman" w:eastAsia="CMU Serif Roman" w:hAnsi="CMU Serif Roman" w:cs="CMU Serif Roman"/>
            <w:sz w:val="24"/>
            <w:szCs w:val="24"/>
          </w:rPr>
          <w:t xml:space="preserve"> as interchangeable with the similarly aged </w:t>
        </w:r>
        <w:r w:rsidR="005A7FFD">
          <w:rPr>
            <w:rFonts w:ascii="CMU Serif Roman" w:eastAsia="CMU Serif Roman" w:hAnsi="CMU Serif Roman" w:cs="CMU Serif Roman"/>
            <w:i/>
            <w:iCs/>
            <w:sz w:val="24"/>
            <w:szCs w:val="24"/>
          </w:rPr>
          <w:t xml:space="preserve">Baurubatrachus pricei </w:t>
        </w:r>
        <w:r w:rsidR="005A7FFD">
          <w:rPr>
            <w:rFonts w:ascii="CMU Serif Roman" w:eastAsia="CMU Serif Roman" w:hAnsi="CMU Serif Roman" w:cs="CMU Serif Roman"/>
            <w:sz w:val="24"/>
            <w:szCs w:val="24"/>
          </w:rPr>
          <w:t>(following Báez &amp; Gómez 2018), being representative of a broader extinct South American calyptocephalellid diversity (Nicoli et al. 2022)</w:t>
        </w:r>
      </w:ins>
      <w:ins w:id="256" w:author="Ian Brennan" w:date="2023-04-12T15:36:00Z">
        <w:r w:rsidR="00426638">
          <w:rPr>
            <w:rFonts w:ascii="CMU Serif Roman" w:eastAsia="CMU Serif Roman" w:hAnsi="CMU Serif Roman" w:cs="CMU Serif Roman"/>
            <w:sz w:val="24"/>
            <w:szCs w:val="24"/>
          </w:rPr>
          <w:t xml:space="preserve">. </w:t>
        </w:r>
      </w:ins>
      <w:ins w:id="257" w:author="Ian Brennan [2]" w:date="2023-04-21T10:18:00Z">
        <w:r w:rsidR="00F51CB8">
          <w:rPr>
            <w:rFonts w:ascii="CMU Serif Roman" w:eastAsia="CMU Serif Roman" w:hAnsi="CMU Serif Roman" w:cs="CMU Serif Roman"/>
            <w:sz w:val="24"/>
            <w:szCs w:val="24"/>
          </w:rPr>
          <w:t xml:space="preserve">While the </w:t>
        </w:r>
      </w:ins>
      <w:ins w:id="258" w:author="Ian Brennan [2]" w:date="2023-04-21T10:19:00Z">
        <w:r w:rsidR="00F51CB8">
          <w:rPr>
            <w:rFonts w:ascii="CMU Serif Roman" w:eastAsia="CMU Serif Roman" w:hAnsi="CMU Serif Roman" w:cs="CMU Serif Roman"/>
            <w:sz w:val="24"/>
            <w:szCs w:val="24"/>
          </w:rPr>
          <w:t xml:space="preserve">taxonomy and </w:t>
        </w:r>
      </w:ins>
      <w:ins w:id="259" w:author="Ian Brennan [2]" w:date="2023-04-21T10:18:00Z">
        <w:r w:rsidR="00F51CB8">
          <w:rPr>
            <w:rFonts w:ascii="CMU Serif Roman" w:eastAsia="CMU Serif Roman" w:hAnsi="CMU Serif Roman" w:cs="CMU Serif Roman"/>
            <w:sz w:val="24"/>
            <w:szCs w:val="24"/>
          </w:rPr>
          <w:t>phylogenetic relationships of extant (</w:t>
        </w:r>
        <w:r w:rsidR="00F51CB8">
          <w:rPr>
            <w:rFonts w:ascii="CMU Serif Roman" w:eastAsia="CMU Serif Roman" w:hAnsi="CMU Serif Roman" w:cs="CMU Serif Roman"/>
            <w:i/>
            <w:iCs/>
            <w:sz w:val="24"/>
            <w:szCs w:val="24"/>
          </w:rPr>
          <w:t>Calyptocephalella gayi</w:t>
        </w:r>
        <w:r w:rsidR="00F51CB8">
          <w:rPr>
            <w:rFonts w:ascii="CMU Serif Roman" w:eastAsia="CMU Serif Roman" w:hAnsi="CMU Serif Roman" w:cs="CMU Serif Roman"/>
            <w:sz w:val="24"/>
            <w:szCs w:val="24"/>
          </w:rPr>
          <w:t xml:space="preserve">, </w:t>
        </w:r>
      </w:ins>
      <w:ins w:id="260" w:author="Ian Brennan [2]" w:date="2023-04-21T10:19:00Z">
        <w:r w:rsidR="00F51CB8">
          <w:rPr>
            <w:rFonts w:ascii="CMU Serif Roman" w:eastAsia="CMU Serif Roman" w:hAnsi="CMU Serif Roman" w:cs="CMU Serif Roman"/>
            <w:i/>
            <w:iCs/>
            <w:sz w:val="24"/>
            <w:szCs w:val="24"/>
          </w:rPr>
          <w:t>Telmatobufo spp.</w:t>
        </w:r>
        <w:r w:rsidR="00F51CB8">
          <w:rPr>
            <w:rFonts w:ascii="CMU Serif Roman" w:eastAsia="CMU Serif Roman" w:hAnsi="CMU Serif Roman" w:cs="CMU Serif Roman"/>
            <w:sz w:val="24"/>
            <w:szCs w:val="24"/>
          </w:rPr>
          <w:t xml:space="preserve">) and </w:t>
        </w:r>
        <w:r w:rsidR="002F567C">
          <w:rPr>
            <w:rFonts w:ascii="CMU Serif Roman" w:eastAsia="CMU Serif Roman" w:hAnsi="CMU Serif Roman" w:cs="CMU Serif Roman"/>
            <w:sz w:val="24"/>
            <w:szCs w:val="24"/>
          </w:rPr>
          <w:t>extinct (</w:t>
        </w:r>
        <w:r w:rsidR="002F567C">
          <w:rPr>
            <w:rFonts w:ascii="CMU Serif Roman" w:eastAsia="CMU Serif Roman" w:hAnsi="CMU Serif Roman" w:cs="CMU Serif Roman"/>
            <w:i/>
            <w:iCs/>
            <w:sz w:val="24"/>
            <w:szCs w:val="24"/>
          </w:rPr>
          <w:t>C. canqueli, C. satan, et al.</w:t>
        </w:r>
        <w:r w:rsidR="002F567C">
          <w:rPr>
            <w:rFonts w:ascii="CMU Serif Roman" w:eastAsia="CMU Serif Roman" w:hAnsi="CMU Serif Roman" w:cs="CMU Serif Roman"/>
            <w:sz w:val="24"/>
            <w:szCs w:val="24"/>
          </w:rPr>
          <w:t xml:space="preserve">) </w:t>
        </w:r>
        <w:r w:rsidR="00067748">
          <w:rPr>
            <w:rFonts w:ascii="CMU Serif Roman" w:eastAsia="CMU Serif Roman" w:hAnsi="CMU Serif Roman" w:cs="CMU Serif Roman"/>
            <w:sz w:val="24"/>
            <w:szCs w:val="24"/>
          </w:rPr>
          <w:t>calyptocephale</w:t>
        </w:r>
      </w:ins>
      <w:ins w:id="261" w:author="Ian Brennan [2]" w:date="2023-04-21T10:20:00Z">
        <w:r w:rsidR="00067748">
          <w:rPr>
            <w:rFonts w:ascii="CMU Serif Roman" w:eastAsia="CMU Serif Roman" w:hAnsi="CMU Serif Roman" w:cs="CMU Serif Roman"/>
            <w:sz w:val="24"/>
            <w:szCs w:val="24"/>
          </w:rPr>
          <w:t xml:space="preserve">llids is </w:t>
        </w:r>
        <w:r w:rsidR="00FE1726">
          <w:rPr>
            <w:rFonts w:ascii="CMU Serif Roman" w:eastAsia="CMU Serif Roman" w:hAnsi="CMU Serif Roman" w:cs="CMU Serif Roman"/>
            <w:sz w:val="24"/>
            <w:szCs w:val="24"/>
          </w:rPr>
          <w:t>unresolved, we believe th</w:t>
        </w:r>
      </w:ins>
      <w:ins w:id="262" w:author="Ian Brennan [2]" w:date="2023-04-21T10:21:00Z">
        <w:r w:rsidR="002F2867">
          <w:rPr>
            <w:rFonts w:ascii="CMU Serif Roman" w:eastAsia="CMU Serif Roman" w:hAnsi="CMU Serif Roman" w:cs="CMU Serif Roman"/>
            <w:sz w:val="24"/>
            <w:szCs w:val="24"/>
          </w:rPr>
          <w:t xml:space="preserve">is </w:t>
        </w:r>
      </w:ins>
      <w:ins w:id="263" w:author="Ian Brennan [2]" w:date="2023-04-21T10:20:00Z">
        <w:r w:rsidR="00FE1726">
          <w:rPr>
            <w:rFonts w:ascii="CMU Serif Roman" w:eastAsia="CMU Serif Roman" w:hAnsi="CMU Serif Roman" w:cs="CMU Serif Roman"/>
            <w:sz w:val="24"/>
            <w:szCs w:val="24"/>
          </w:rPr>
          <w:t>sampling strategy is an appropriate solution for th</w:t>
        </w:r>
      </w:ins>
      <w:ins w:id="264" w:author="Ian Brennan [2]" w:date="2023-04-21T10:22:00Z">
        <w:r w:rsidR="002F2867">
          <w:rPr>
            <w:rFonts w:ascii="CMU Serif Roman" w:eastAsia="CMU Serif Roman" w:hAnsi="CMU Serif Roman" w:cs="CMU Serif Roman"/>
            <w:sz w:val="24"/>
            <w:szCs w:val="24"/>
          </w:rPr>
          <w:t xml:space="preserve">e </w:t>
        </w:r>
      </w:ins>
      <w:ins w:id="265" w:author="Ian Brennan [2]" w:date="2023-04-21T10:23:00Z">
        <w:r w:rsidR="001F3696">
          <w:rPr>
            <w:rFonts w:ascii="CMU Serif Roman" w:eastAsia="CMU Serif Roman" w:hAnsi="CMU Serif Roman" w:cs="CMU Serif Roman"/>
            <w:sz w:val="24"/>
            <w:szCs w:val="24"/>
          </w:rPr>
          <w:t xml:space="preserve">question at hand. </w:t>
        </w:r>
        <w:r w:rsidR="002F2867">
          <w:rPr>
            <w:rFonts w:ascii="CMU Serif Roman" w:eastAsia="CMU Serif Roman" w:hAnsi="CMU Serif Roman" w:cs="CMU Serif Roman"/>
            <w:sz w:val="24"/>
            <w:szCs w:val="24"/>
          </w:rPr>
          <w:t xml:space="preserve"> </w:t>
        </w:r>
      </w:ins>
    </w:p>
    <w:p w14:paraId="47F118EC" w14:textId="3893C746" w:rsidR="00710D2D" w:rsidRDefault="0058374D" w:rsidP="00E92B70">
      <w:pPr>
        <w:spacing w:line="360" w:lineRule="auto"/>
        <w:ind w:firstLine="720"/>
        <w:rPr>
          <w:ins w:id="266" w:author="Ian Brennan" w:date="2023-04-12T15:36:00Z"/>
          <w:rFonts w:ascii="CMU Serif Roman" w:eastAsia="CMU Serif Roman" w:hAnsi="CMU Serif Roman" w:cs="CMU Serif Roman"/>
          <w:sz w:val="24"/>
          <w:szCs w:val="24"/>
        </w:rPr>
      </w:pPr>
      <w:ins w:id="267" w:author="Ian Brennan" w:date="2023-04-12T15:36:00Z">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in identifying how pelodryadids arrived in Australia. Specifically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these hypotheses</w:t>
        </w:r>
        <w:r w:rsidR="0069174C">
          <w:rPr>
            <w:rFonts w:ascii="CMU Serif Roman" w:eastAsia="CMU Serif Roman" w:hAnsi="CMU Serif Roman" w:cs="CMU Serif Roman"/>
            <w:sz w:val="24"/>
            <w:szCs w:val="24"/>
          </w:rPr>
          <w:t xml:space="preserve"> we added an ancestor (</w:t>
        </w:r>
        <w:r w:rsidR="0069174C">
          <w:rPr>
            <w:rFonts w:ascii="CMU Serif Roman" w:eastAsia="CMU Serif Roman" w:hAnsi="CMU Serif Roman" w:cs="CMU Serif Roman"/>
            <w:i/>
            <w:iCs/>
            <w:sz w:val="24"/>
            <w:szCs w:val="24"/>
          </w:rPr>
          <w:t>Pelodryadidae_Ancestor</w:t>
        </w:r>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Pelodryadidae. </w:t>
        </w:r>
        <w:r w:rsidR="00FD5159">
          <w:rPr>
            <w:rFonts w:ascii="CMU Serif Roman" w:eastAsia="CMU Serif Roman" w:hAnsi="CMU Serif Roman" w:cs="CMU Serif Roman"/>
            <w:i/>
            <w:iCs/>
            <w:sz w:val="24"/>
            <w:szCs w:val="24"/>
          </w:rPr>
          <w:t>BioGeoBEARS</w:t>
        </w:r>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This allowed us to force the ancestral pelodryadid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ins>
    </w:p>
    <w:p w14:paraId="65111639" w14:textId="4852A65D" w:rsidR="00171C7B" w:rsidRDefault="00B052B6" w:rsidP="00E92B70">
      <w:pPr>
        <w:spacing w:line="360" w:lineRule="auto"/>
        <w:ind w:firstLine="720"/>
        <w:rPr>
          <w:ins w:id="268" w:author="Ian Brennan" w:date="2023-04-12T15:36:00Z"/>
          <w:rFonts w:ascii="CMU Serif Roman" w:eastAsia="CMU Serif Roman" w:hAnsi="CMU Serif Roman" w:cs="CMU Serif Roman"/>
          <w:sz w:val="24"/>
          <w:szCs w:val="24"/>
        </w:rPr>
      </w:pPr>
      <w:ins w:id="269" w:author="Ian Brennan" w:date="2023-04-12T15:36:00Z">
        <w:r>
          <w:rPr>
            <w:rFonts w:ascii="CMU Serif Roman" w:eastAsia="CMU Serif Roman" w:hAnsi="CMU Serif Roman" w:cs="CMU Serif Roman"/>
            <w:sz w:val="24"/>
            <w:szCs w:val="24"/>
          </w:rPr>
          <w:t xml:space="preserve">The biogeographic history of frogs has played out on a very long timescale (&gt;200 million years) and across continents that have moved dramatically relative to one </w:t>
        </w:r>
        <w:r>
          <w:rPr>
            <w:rFonts w:ascii="CMU Serif Roman" w:eastAsia="CMU Serif Roman" w:hAnsi="CMU Serif Roman" w:cs="CMU Serif Roman"/>
            <w:sz w:val="24"/>
            <w:szCs w:val="24"/>
          </w:rPr>
          <w:lastRenderedPageBreak/>
          <w:t xml:space="preserve">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GPlates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using the measuring tool in G</w:t>
        </w:r>
        <w:r w:rsidR="00766E9A">
          <w:rPr>
            <w:rFonts w:ascii="CMU Serif Roman" w:eastAsia="CMU Serif Roman" w:hAnsi="CMU Serif Roman" w:cs="CMU Serif Roman"/>
            <w:sz w:val="24"/>
            <w:szCs w:val="24"/>
          </w:rPr>
          <w:t xml:space="preserve">Plates.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ins>
    </w:p>
    <w:p w14:paraId="1A5D1BF7" w14:textId="42B24DD4" w:rsidR="00AF6CC7" w:rsidRDefault="002462B5" w:rsidP="00E92B70">
      <w:pPr>
        <w:spacing w:line="360" w:lineRule="auto"/>
        <w:ind w:firstLine="720"/>
        <w:rPr>
          <w:ins w:id="270" w:author="Ian Brennan" w:date="2023-04-12T15:36:00Z"/>
          <w:rFonts w:ascii="CMU Serif Roman" w:eastAsia="CMU Serif Roman" w:hAnsi="CMU Serif Roman" w:cs="CMU Serif Roman"/>
          <w:sz w:val="24"/>
          <w:szCs w:val="24"/>
        </w:rPr>
      </w:pPr>
      <w:ins w:id="271" w:author="Ian Brennan" w:date="2023-04-12T15:36:00Z">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DEC+j which allows jumps in range expansion (range discontinuity), DEC+x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w:t>
        </w:r>
        <w:r w:rsidR="00543029">
          <w:rPr>
            <w:rFonts w:ascii="CMU Serif Roman" w:eastAsia="CMU Serif Roman" w:hAnsi="CMU Serif Roman" w:cs="CMU Serif Roman"/>
            <w:sz w:val="24"/>
            <w:szCs w:val="24"/>
          </w:rPr>
          <w:t xml:space="preserve">DEC+j+x which allows jumps and corrects for distance among areas, DEC+x+w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and finally DEC+j+x+w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(DEC+j+x+w)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while allowing taxa to make rapid dispersal 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w:t>
        </w:r>
        <w:r w:rsidR="0043674E">
          <w:rPr>
            <w:rFonts w:ascii="CMU Serif Roman" w:eastAsia="CMU Serif Roman" w:hAnsi="CMU Serif Roman" w:cs="CMU Serif Roman"/>
            <w:sz w:val="24"/>
            <w:szCs w:val="24"/>
          </w:rPr>
          <w:lastRenderedPageBreak/>
          <w:t xml:space="preserve">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ins>
    </w:p>
    <w:p w14:paraId="1DF77750" w14:textId="77777777" w:rsidR="00AF6CC7" w:rsidRDefault="00AF6CC7">
      <w:pPr>
        <w:rPr>
          <w:ins w:id="272" w:author="Ian Brennan" w:date="2023-04-12T15:36:00Z"/>
          <w:rFonts w:ascii="CMU Serif Roman" w:eastAsia="CMU Serif Roman" w:hAnsi="CMU Serif Roman" w:cs="CMU Serif Roman"/>
          <w:sz w:val="24"/>
          <w:szCs w:val="24"/>
        </w:rPr>
      </w:pPr>
      <w:ins w:id="273" w:author="Ian Brennan" w:date="2023-04-12T15:36:00Z">
        <w:r>
          <w:rPr>
            <w:rFonts w:ascii="CMU Serif Roman" w:eastAsia="CMU Serif Roman" w:hAnsi="CMU Serif Roman" w:cs="CMU Serif Roman"/>
            <w:sz w:val="24"/>
            <w:szCs w:val="24"/>
          </w:rPr>
          <w:br w:type="page"/>
        </w:r>
      </w:ins>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Change w:id="274" w:author="Ian Brennan" w:date="2023-04-12T15:36:00Z">
          <w:tblPr>
            <w:tblW w:w="9441" w:type="dxa"/>
            <w:tblLayout w:type="fixed"/>
            <w:tblCellMar>
              <w:top w:w="15" w:type="dxa"/>
              <w:left w:w="15" w:type="dxa"/>
              <w:bottom w:w="15" w:type="dxa"/>
              <w:right w:w="15" w:type="dxa"/>
            </w:tblCellMar>
            <w:tblLook w:val="0400" w:firstRow="0" w:lastRow="0" w:firstColumn="0" w:lastColumn="0" w:noHBand="0" w:noVBand="1"/>
          </w:tblPr>
        </w:tblPrChange>
      </w:tblPr>
      <w:tblGrid>
        <w:gridCol w:w="1275"/>
        <w:gridCol w:w="1560"/>
        <w:gridCol w:w="1605"/>
        <w:gridCol w:w="1425"/>
        <w:gridCol w:w="2220"/>
        <w:gridCol w:w="1356"/>
        <w:tblGridChange w:id="275">
          <w:tblGrid>
            <w:gridCol w:w="1275"/>
            <w:gridCol w:w="1560"/>
            <w:gridCol w:w="1605"/>
            <w:gridCol w:w="1425"/>
            <w:gridCol w:w="2220"/>
            <w:gridCol w:w="1356"/>
          </w:tblGrid>
        </w:tblGridChange>
      </w:tblGrid>
      <w:tr w:rsidR="006211A3" w14:paraId="040FEFE0" w14:textId="77777777" w:rsidTr="009B6D1C">
        <w:trPr>
          <w:trHeight w:hRule="exact" w:val="227"/>
          <w:trPrChange w:id="276" w:author="Ian Brennan" w:date="2023-04-12T15:36:00Z">
            <w:trPr>
              <w:trHeight w:hRule="exact" w:val="227"/>
            </w:trPr>
          </w:trPrChange>
        </w:trPr>
        <w:tc>
          <w:tcPr>
            <w:tcW w:w="1275" w:type="dxa"/>
            <w:tcBorders>
              <w:bottom w:val="single" w:sz="4" w:space="0" w:color="000000"/>
            </w:tcBorders>
            <w:tcMar>
              <w:top w:w="40" w:type="dxa"/>
              <w:left w:w="40" w:type="dxa"/>
              <w:bottom w:w="40" w:type="dxa"/>
              <w:right w:w="40" w:type="dxa"/>
            </w:tcMar>
            <w:vAlign w:val="bottom"/>
            <w:tcPrChange w:id="277" w:author="Ian Brennan" w:date="2023-04-12T15:36:00Z">
              <w:tcPr>
                <w:tcW w:w="1275" w:type="dxa"/>
                <w:tcBorders>
                  <w:bottom w:val="single" w:sz="4" w:space="0" w:color="000000"/>
                </w:tcBorders>
                <w:tcMar>
                  <w:top w:w="40" w:type="dxa"/>
                  <w:left w:w="40" w:type="dxa"/>
                  <w:bottom w:w="40" w:type="dxa"/>
                  <w:right w:w="40" w:type="dxa"/>
                </w:tcMar>
                <w:vAlign w:val="bottom"/>
              </w:tcPr>
            </w:tcPrChange>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Change w:id="278" w:author="Ian Brennan" w:date="2023-04-12T15:36:00Z">
              <w:tcPr>
                <w:tcW w:w="1560" w:type="dxa"/>
                <w:tcBorders>
                  <w:bottom w:val="single" w:sz="4" w:space="0" w:color="000000"/>
                </w:tcBorders>
                <w:tcMar>
                  <w:top w:w="40" w:type="dxa"/>
                  <w:left w:w="40" w:type="dxa"/>
                  <w:bottom w:w="40" w:type="dxa"/>
                  <w:right w:w="40" w:type="dxa"/>
                </w:tcMar>
                <w:vAlign w:val="bottom"/>
              </w:tcPr>
            </w:tcPrChange>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Change w:id="279" w:author="Ian Brennan" w:date="2023-04-12T15:36:00Z">
              <w:tcPr>
                <w:tcW w:w="1605" w:type="dxa"/>
                <w:tcBorders>
                  <w:bottom w:val="single" w:sz="4" w:space="0" w:color="000000"/>
                </w:tcBorders>
                <w:tcMar>
                  <w:top w:w="40" w:type="dxa"/>
                  <w:left w:w="40" w:type="dxa"/>
                  <w:bottom w:w="40" w:type="dxa"/>
                  <w:right w:w="40" w:type="dxa"/>
                </w:tcMar>
                <w:vAlign w:val="bottom"/>
              </w:tcPr>
            </w:tcPrChange>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Change w:id="280" w:author="Ian Brennan" w:date="2023-04-12T15:36:00Z">
              <w:tcPr>
                <w:tcW w:w="1425" w:type="dxa"/>
                <w:tcBorders>
                  <w:bottom w:val="single" w:sz="4" w:space="0" w:color="000000"/>
                </w:tcBorders>
                <w:tcMar>
                  <w:top w:w="40" w:type="dxa"/>
                  <w:left w:w="40" w:type="dxa"/>
                  <w:bottom w:w="40" w:type="dxa"/>
                  <w:right w:w="40" w:type="dxa"/>
                </w:tcMar>
                <w:vAlign w:val="bottom"/>
              </w:tcPr>
            </w:tcPrChange>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Change w:id="281" w:author="Ian Brennan" w:date="2023-04-12T15:36:00Z">
              <w:tcPr>
                <w:tcW w:w="2220" w:type="dxa"/>
                <w:tcBorders>
                  <w:bottom w:val="single" w:sz="4" w:space="0" w:color="000000"/>
                </w:tcBorders>
                <w:tcMar>
                  <w:top w:w="40" w:type="dxa"/>
                  <w:left w:w="40" w:type="dxa"/>
                  <w:bottom w:w="40" w:type="dxa"/>
                  <w:right w:w="40" w:type="dxa"/>
                </w:tcMar>
                <w:vAlign w:val="bottom"/>
              </w:tcPr>
            </w:tcPrChange>
          </w:tcPr>
          <w:p w14:paraId="02666F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Genus species</w:t>
            </w:r>
          </w:p>
        </w:tc>
        <w:tc>
          <w:tcPr>
            <w:tcW w:w="1356" w:type="dxa"/>
            <w:tcBorders>
              <w:bottom w:val="single" w:sz="4" w:space="0" w:color="000000"/>
            </w:tcBorders>
            <w:tcMar>
              <w:top w:w="40" w:type="dxa"/>
              <w:left w:w="40" w:type="dxa"/>
              <w:bottom w:w="40" w:type="dxa"/>
              <w:right w:w="40" w:type="dxa"/>
            </w:tcMar>
            <w:vAlign w:val="bottom"/>
            <w:tcPrChange w:id="282" w:author="Ian Brennan" w:date="2023-04-12T15:36:00Z">
              <w:tcPr>
                <w:tcW w:w="1356" w:type="dxa"/>
                <w:tcBorders>
                  <w:bottom w:val="single" w:sz="4" w:space="0" w:color="000000"/>
                </w:tcBorders>
                <w:tcMar>
                  <w:top w:w="40" w:type="dxa"/>
                  <w:left w:w="40" w:type="dxa"/>
                  <w:bottom w:w="40" w:type="dxa"/>
                  <w:right w:w="40" w:type="dxa"/>
                </w:tcMar>
                <w:vAlign w:val="bottom"/>
              </w:tcPr>
            </w:tcPrChange>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Change w:id="283" w:author="Ian Brennan" w:date="2023-04-12T15:36:00Z">
            <w:trPr>
              <w:trHeight w:hRule="exact" w:val="227"/>
            </w:trPr>
          </w:trPrChange>
        </w:trPr>
        <w:tc>
          <w:tcPr>
            <w:tcW w:w="1275" w:type="dxa"/>
            <w:tcBorders>
              <w:top w:val="single" w:sz="4" w:space="0" w:color="000000"/>
            </w:tcBorders>
            <w:tcMar>
              <w:top w:w="40" w:type="dxa"/>
              <w:left w:w="40" w:type="dxa"/>
              <w:bottom w:w="40" w:type="dxa"/>
              <w:right w:w="40" w:type="dxa"/>
            </w:tcMar>
            <w:vAlign w:val="bottom"/>
            <w:tcPrChange w:id="284" w:author="Ian Brennan" w:date="2023-04-12T15:36:00Z">
              <w:tcPr>
                <w:tcW w:w="1275" w:type="dxa"/>
                <w:tcBorders>
                  <w:top w:val="single" w:sz="4" w:space="0" w:color="000000"/>
                </w:tcBorders>
                <w:tcMar>
                  <w:top w:w="40" w:type="dxa"/>
                  <w:left w:w="40" w:type="dxa"/>
                  <w:bottom w:w="40" w:type="dxa"/>
                  <w:right w:w="40" w:type="dxa"/>
                </w:tcMar>
                <w:vAlign w:val="bottom"/>
              </w:tcPr>
            </w:tcPrChange>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Change w:id="285" w:author="Ian Brennan" w:date="2023-04-12T15:36:00Z">
              <w:tcPr>
                <w:tcW w:w="1560" w:type="dxa"/>
                <w:tcBorders>
                  <w:top w:val="single" w:sz="4" w:space="0" w:color="000000"/>
                </w:tcBorders>
                <w:tcMar>
                  <w:top w:w="40" w:type="dxa"/>
                  <w:left w:w="40" w:type="dxa"/>
                  <w:bottom w:w="40" w:type="dxa"/>
                  <w:right w:w="40" w:type="dxa"/>
                </w:tcMar>
                <w:vAlign w:val="bottom"/>
              </w:tcPr>
            </w:tcPrChange>
          </w:tcPr>
          <w:p w14:paraId="1C57CB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Borders>
              <w:top w:val="single" w:sz="4" w:space="0" w:color="000000"/>
            </w:tcBorders>
            <w:tcMar>
              <w:top w:w="40" w:type="dxa"/>
              <w:left w:w="40" w:type="dxa"/>
              <w:bottom w:w="40" w:type="dxa"/>
              <w:right w:w="40" w:type="dxa"/>
            </w:tcMar>
            <w:vAlign w:val="bottom"/>
            <w:tcPrChange w:id="286" w:author="Ian Brennan" w:date="2023-04-12T15:36:00Z">
              <w:tcPr>
                <w:tcW w:w="1605" w:type="dxa"/>
                <w:tcBorders>
                  <w:top w:val="single" w:sz="4" w:space="0" w:color="000000"/>
                </w:tcBorders>
                <w:tcMar>
                  <w:top w:w="40" w:type="dxa"/>
                  <w:left w:w="40" w:type="dxa"/>
                  <w:bottom w:w="40" w:type="dxa"/>
                  <w:right w:w="40" w:type="dxa"/>
                </w:tcMar>
                <w:vAlign w:val="bottom"/>
              </w:tcPr>
            </w:tcPrChange>
          </w:tcPr>
          <w:p w14:paraId="6F22C3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tcBorders>
              <w:top w:val="single" w:sz="4" w:space="0" w:color="000000"/>
            </w:tcBorders>
            <w:shd w:val="clear" w:color="auto" w:fill="FFFFFF"/>
            <w:tcMar>
              <w:top w:w="40" w:type="dxa"/>
              <w:left w:w="40" w:type="dxa"/>
              <w:bottom w:w="40" w:type="dxa"/>
              <w:right w:w="40" w:type="dxa"/>
            </w:tcMar>
            <w:vAlign w:val="bottom"/>
            <w:tcPrChange w:id="287" w:author="Ian Brennan" w:date="2023-04-12T15:36:00Z">
              <w:tcPr>
                <w:tcW w:w="1425" w:type="dxa"/>
                <w:tcBorders>
                  <w:top w:val="single" w:sz="4" w:space="0" w:color="000000"/>
                </w:tcBorders>
                <w:shd w:val="clear" w:color="auto" w:fill="FFFFFF"/>
                <w:tcMar>
                  <w:top w:w="40" w:type="dxa"/>
                  <w:left w:w="40" w:type="dxa"/>
                  <w:bottom w:w="40" w:type="dxa"/>
                  <w:right w:w="40" w:type="dxa"/>
                </w:tcMar>
                <w:vAlign w:val="bottom"/>
              </w:tcPr>
            </w:tcPrChange>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Change w:id="288" w:author="Ian Brennan" w:date="2023-04-12T15:36:00Z">
              <w:tcPr>
                <w:tcW w:w="2220" w:type="dxa"/>
                <w:tcBorders>
                  <w:top w:val="single" w:sz="4" w:space="0" w:color="000000"/>
                </w:tcBorders>
                <w:tcMar>
                  <w:top w:w="40" w:type="dxa"/>
                  <w:left w:w="40" w:type="dxa"/>
                  <w:bottom w:w="40" w:type="dxa"/>
                  <w:right w:w="40" w:type="dxa"/>
                </w:tcMar>
                <w:vAlign w:val="bottom"/>
              </w:tcPr>
            </w:tcPrChange>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Change w:id="289" w:author="Ian Brennan" w:date="2023-04-12T15:36:00Z">
              <w:tcPr>
                <w:tcW w:w="1356" w:type="dxa"/>
                <w:tcBorders>
                  <w:top w:val="single" w:sz="4" w:space="0" w:color="000000"/>
                </w:tcBorders>
                <w:tcMar>
                  <w:top w:w="40" w:type="dxa"/>
                  <w:left w:w="40" w:type="dxa"/>
                  <w:bottom w:w="40" w:type="dxa"/>
                  <w:right w:w="40" w:type="dxa"/>
                </w:tcMar>
                <w:vAlign w:val="bottom"/>
              </w:tcPr>
            </w:tcPrChange>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F23135"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Pipidae Pipa pipa</w:t>
            </w:r>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F23135"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Rhinophrynidae</w:t>
            </w:r>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Rhinophrynus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F23135"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Leiopelmatoidea</w:t>
            </w:r>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Ascaphidae</w:t>
            </w:r>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Ascaphus montanus</w:t>
            </w:r>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AscMon</w:t>
            </w:r>
          </w:p>
        </w:tc>
      </w:tr>
      <w:tr w:rsidR="00F23135"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Bombinatoridae</w:t>
            </w:r>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Bombina microdeladigitora</w:t>
            </w:r>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F23135"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Alytidae</w:t>
            </w:r>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Alytes obstetricans</w:t>
            </w:r>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F23135"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Scaphiopodidae</w:t>
            </w:r>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Spea hammondii</w:t>
            </w:r>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F23135"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Pelodytidae</w:t>
            </w:r>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Pelodytes ibericus</w:t>
            </w:r>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F23135"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Megophryidae</w:t>
            </w:r>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Leptolalax bourreti</w:t>
            </w:r>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F23135"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Pelobatidae</w:t>
            </w:r>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Pelobates syriacus</w:t>
            </w:r>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F23135"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Heleophrynidae</w:t>
            </w:r>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Heleophryne purcelli</w:t>
            </w:r>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Change w:id="290" w:author="Ian Brennan" w:date="2023-04-12T15:36:00Z">
            <w:trPr>
              <w:trHeight w:hRule="exact" w:val="227"/>
            </w:trPr>
          </w:trPrChange>
        </w:trPr>
        <w:tc>
          <w:tcPr>
            <w:tcW w:w="1275" w:type="dxa"/>
            <w:tcMar>
              <w:top w:w="40" w:type="dxa"/>
              <w:left w:w="40" w:type="dxa"/>
              <w:bottom w:w="40" w:type="dxa"/>
              <w:right w:w="40" w:type="dxa"/>
            </w:tcMar>
            <w:vAlign w:val="bottom"/>
            <w:tcPrChange w:id="291" w:author="Ian Brennan" w:date="2023-04-12T15:36:00Z">
              <w:tcPr>
                <w:tcW w:w="1275" w:type="dxa"/>
                <w:tcMar>
                  <w:top w:w="40" w:type="dxa"/>
                  <w:left w:w="40" w:type="dxa"/>
                  <w:bottom w:w="40" w:type="dxa"/>
                  <w:right w:w="40" w:type="dxa"/>
                </w:tcMar>
                <w:vAlign w:val="bottom"/>
              </w:tcPr>
            </w:tcPrChange>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2" w:author="Ian Brennan" w:date="2023-04-12T15:36:00Z">
              <w:tcPr>
                <w:tcW w:w="1560" w:type="dxa"/>
                <w:tcMar>
                  <w:top w:w="40" w:type="dxa"/>
                  <w:left w:w="40" w:type="dxa"/>
                  <w:bottom w:w="40" w:type="dxa"/>
                  <w:right w:w="40" w:type="dxa"/>
                </w:tcMar>
                <w:vAlign w:val="bottom"/>
              </w:tcPr>
            </w:tcPrChange>
          </w:tcPr>
          <w:p w14:paraId="7A8957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293" w:author="Ian Brennan" w:date="2023-04-12T15:36:00Z">
              <w:tcPr>
                <w:tcW w:w="1605" w:type="dxa"/>
                <w:tcMar>
                  <w:top w:w="40" w:type="dxa"/>
                  <w:left w:w="40" w:type="dxa"/>
                  <w:bottom w:w="40" w:type="dxa"/>
                  <w:right w:w="40" w:type="dxa"/>
                </w:tcMar>
                <w:vAlign w:val="bottom"/>
              </w:tcPr>
            </w:tcPrChange>
          </w:tcPr>
          <w:p w14:paraId="01E0CC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Ptychadenidae</w:t>
            </w:r>
          </w:p>
        </w:tc>
        <w:tc>
          <w:tcPr>
            <w:tcW w:w="1425" w:type="dxa"/>
            <w:shd w:val="clear" w:color="auto" w:fill="FFFFFF"/>
            <w:tcMar>
              <w:top w:w="40" w:type="dxa"/>
              <w:left w:w="40" w:type="dxa"/>
              <w:bottom w:w="40" w:type="dxa"/>
              <w:right w:w="40" w:type="dxa"/>
            </w:tcMar>
            <w:vAlign w:val="bottom"/>
            <w:tcPrChange w:id="294" w:author="Ian Brennan" w:date="2023-04-12T15:36:00Z">
              <w:tcPr>
                <w:tcW w:w="1425" w:type="dxa"/>
                <w:shd w:val="clear" w:color="auto" w:fill="FFFFFF"/>
                <w:tcMar>
                  <w:top w:w="40" w:type="dxa"/>
                  <w:left w:w="40" w:type="dxa"/>
                  <w:bottom w:w="40" w:type="dxa"/>
                  <w:right w:w="40" w:type="dxa"/>
                </w:tcMar>
                <w:vAlign w:val="bottom"/>
              </w:tcPr>
            </w:tcPrChange>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295" w:author="Ian Brennan" w:date="2023-04-12T15:36:00Z">
              <w:tcPr>
                <w:tcW w:w="2220" w:type="dxa"/>
                <w:tcMar>
                  <w:top w:w="40" w:type="dxa"/>
                  <w:left w:w="40" w:type="dxa"/>
                  <w:bottom w:w="40" w:type="dxa"/>
                  <w:right w:w="40" w:type="dxa"/>
                </w:tcMar>
                <w:vAlign w:val="bottom"/>
              </w:tcPr>
            </w:tcPrChange>
          </w:tcPr>
          <w:p w14:paraId="625B1AF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Ptychadena mascareniensis</w:t>
            </w:r>
          </w:p>
        </w:tc>
        <w:tc>
          <w:tcPr>
            <w:tcW w:w="1356" w:type="dxa"/>
            <w:tcMar>
              <w:top w:w="40" w:type="dxa"/>
              <w:left w:w="40" w:type="dxa"/>
              <w:bottom w:w="40" w:type="dxa"/>
              <w:right w:w="40" w:type="dxa"/>
            </w:tcMar>
            <w:vAlign w:val="bottom"/>
            <w:tcPrChange w:id="296" w:author="Ian Brennan" w:date="2023-04-12T15:36:00Z">
              <w:tcPr>
                <w:tcW w:w="1356" w:type="dxa"/>
                <w:tcMar>
                  <w:top w:w="40" w:type="dxa"/>
                  <w:left w:w="40" w:type="dxa"/>
                  <w:bottom w:w="40" w:type="dxa"/>
                  <w:right w:w="40" w:type="dxa"/>
                </w:tcMar>
                <w:vAlign w:val="bottom"/>
              </w:tcPr>
            </w:tcPrChange>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Change w:id="297" w:author="Ian Brennan" w:date="2023-04-12T15:36:00Z">
            <w:trPr>
              <w:trHeight w:hRule="exact" w:val="227"/>
            </w:trPr>
          </w:trPrChange>
        </w:trPr>
        <w:tc>
          <w:tcPr>
            <w:tcW w:w="1275" w:type="dxa"/>
            <w:tcMar>
              <w:top w:w="40" w:type="dxa"/>
              <w:left w:w="40" w:type="dxa"/>
              <w:bottom w:w="40" w:type="dxa"/>
              <w:right w:w="40" w:type="dxa"/>
            </w:tcMar>
            <w:vAlign w:val="bottom"/>
            <w:tcPrChange w:id="298" w:author="Ian Brennan" w:date="2023-04-12T15:36:00Z">
              <w:tcPr>
                <w:tcW w:w="1275" w:type="dxa"/>
                <w:tcMar>
                  <w:top w:w="40" w:type="dxa"/>
                  <w:left w:w="40" w:type="dxa"/>
                  <w:bottom w:w="40" w:type="dxa"/>
                  <w:right w:w="40" w:type="dxa"/>
                </w:tcMar>
                <w:vAlign w:val="bottom"/>
              </w:tcPr>
            </w:tcPrChange>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9" w:author="Ian Brennan" w:date="2023-04-12T15:36:00Z">
              <w:tcPr>
                <w:tcW w:w="1560" w:type="dxa"/>
                <w:tcMar>
                  <w:top w:w="40" w:type="dxa"/>
                  <w:left w:w="40" w:type="dxa"/>
                  <w:bottom w:w="40" w:type="dxa"/>
                  <w:right w:w="40" w:type="dxa"/>
                </w:tcMar>
                <w:vAlign w:val="bottom"/>
              </w:tcPr>
            </w:tcPrChange>
          </w:tcPr>
          <w:p w14:paraId="6BF012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00" w:author="Ian Brennan" w:date="2023-04-12T15:36:00Z">
              <w:tcPr>
                <w:tcW w:w="1605" w:type="dxa"/>
                <w:tcMar>
                  <w:top w:w="40" w:type="dxa"/>
                  <w:left w:w="40" w:type="dxa"/>
                  <w:bottom w:w="40" w:type="dxa"/>
                  <w:right w:w="40" w:type="dxa"/>
                </w:tcMar>
                <w:vAlign w:val="bottom"/>
              </w:tcPr>
            </w:tcPrChange>
          </w:tcPr>
          <w:p w14:paraId="740DEF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Phrynobatrachidae</w:t>
            </w:r>
          </w:p>
        </w:tc>
        <w:tc>
          <w:tcPr>
            <w:tcW w:w="1425" w:type="dxa"/>
            <w:shd w:val="clear" w:color="auto" w:fill="FFFFFF"/>
            <w:tcMar>
              <w:top w:w="40" w:type="dxa"/>
              <w:left w:w="40" w:type="dxa"/>
              <w:bottom w:w="40" w:type="dxa"/>
              <w:right w:w="40" w:type="dxa"/>
            </w:tcMar>
            <w:vAlign w:val="bottom"/>
            <w:tcPrChange w:id="301" w:author="Ian Brennan" w:date="2023-04-12T15:36:00Z">
              <w:tcPr>
                <w:tcW w:w="1425" w:type="dxa"/>
                <w:shd w:val="clear" w:color="auto" w:fill="FFFFFF"/>
                <w:tcMar>
                  <w:top w:w="40" w:type="dxa"/>
                  <w:left w:w="40" w:type="dxa"/>
                  <w:bottom w:w="40" w:type="dxa"/>
                  <w:right w:w="40" w:type="dxa"/>
                </w:tcMar>
                <w:vAlign w:val="bottom"/>
              </w:tcPr>
            </w:tcPrChange>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302" w:author="Ian Brennan" w:date="2023-04-12T15:36:00Z">
              <w:tcPr>
                <w:tcW w:w="2220" w:type="dxa"/>
                <w:tcMar>
                  <w:top w:w="40" w:type="dxa"/>
                  <w:left w:w="40" w:type="dxa"/>
                  <w:bottom w:w="40" w:type="dxa"/>
                  <w:right w:w="40" w:type="dxa"/>
                </w:tcMar>
                <w:vAlign w:val="bottom"/>
              </w:tcPr>
            </w:tcPrChange>
          </w:tcPr>
          <w:p w14:paraId="41D7BAD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Phrynobatrachus keniensis</w:t>
            </w:r>
          </w:p>
        </w:tc>
        <w:tc>
          <w:tcPr>
            <w:tcW w:w="1356" w:type="dxa"/>
            <w:tcMar>
              <w:top w:w="40" w:type="dxa"/>
              <w:left w:w="40" w:type="dxa"/>
              <w:bottom w:w="40" w:type="dxa"/>
              <w:right w:w="40" w:type="dxa"/>
            </w:tcMar>
            <w:vAlign w:val="bottom"/>
            <w:tcPrChange w:id="303" w:author="Ian Brennan" w:date="2023-04-12T15:36:00Z">
              <w:tcPr>
                <w:tcW w:w="1356" w:type="dxa"/>
                <w:tcMar>
                  <w:top w:w="40" w:type="dxa"/>
                  <w:left w:w="40" w:type="dxa"/>
                  <w:bottom w:w="40" w:type="dxa"/>
                  <w:right w:w="40" w:type="dxa"/>
                </w:tcMar>
                <w:vAlign w:val="bottom"/>
              </w:tcPr>
            </w:tcPrChange>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Change w:id="304" w:author="Ian Brennan" w:date="2023-04-12T15:36:00Z">
            <w:trPr>
              <w:trHeight w:hRule="exact" w:val="227"/>
            </w:trPr>
          </w:trPrChange>
        </w:trPr>
        <w:tc>
          <w:tcPr>
            <w:tcW w:w="1275" w:type="dxa"/>
            <w:tcMar>
              <w:top w:w="40" w:type="dxa"/>
              <w:left w:w="40" w:type="dxa"/>
              <w:bottom w:w="40" w:type="dxa"/>
              <w:right w:w="40" w:type="dxa"/>
            </w:tcMar>
            <w:vAlign w:val="bottom"/>
            <w:tcPrChange w:id="305" w:author="Ian Brennan" w:date="2023-04-12T15:36:00Z">
              <w:tcPr>
                <w:tcW w:w="1275" w:type="dxa"/>
                <w:tcMar>
                  <w:top w:w="40" w:type="dxa"/>
                  <w:left w:w="40" w:type="dxa"/>
                  <w:bottom w:w="40" w:type="dxa"/>
                  <w:right w:w="40" w:type="dxa"/>
                </w:tcMar>
                <w:vAlign w:val="bottom"/>
              </w:tcPr>
            </w:tcPrChange>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06" w:author="Ian Brennan" w:date="2023-04-12T15:36:00Z">
              <w:tcPr>
                <w:tcW w:w="1560" w:type="dxa"/>
                <w:tcMar>
                  <w:top w:w="40" w:type="dxa"/>
                  <w:left w:w="40" w:type="dxa"/>
                  <w:bottom w:w="40" w:type="dxa"/>
                  <w:right w:w="40" w:type="dxa"/>
                </w:tcMar>
                <w:vAlign w:val="bottom"/>
              </w:tcPr>
            </w:tcPrChange>
          </w:tcPr>
          <w:p w14:paraId="632B07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07" w:author="Ian Brennan" w:date="2023-04-12T15:36:00Z">
              <w:tcPr>
                <w:tcW w:w="1605" w:type="dxa"/>
                <w:tcMar>
                  <w:top w:w="40" w:type="dxa"/>
                  <w:left w:w="40" w:type="dxa"/>
                  <w:bottom w:w="40" w:type="dxa"/>
                  <w:right w:w="40" w:type="dxa"/>
                </w:tcMar>
                <w:vAlign w:val="bottom"/>
              </w:tcPr>
            </w:tcPrChange>
          </w:tcPr>
          <w:p w14:paraId="04CC89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08" w:author="Ian Brennan" w:date="2023-04-12T15:36:00Z">
              <w:tcPr>
                <w:tcW w:w="1425" w:type="dxa"/>
                <w:tcMar>
                  <w:top w:w="40" w:type="dxa"/>
                  <w:left w:w="40" w:type="dxa"/>
                  <w:bottom w:w="40" w:type="dxa"/>
                  <w:right w:w="40" w:type="dxa"/>
                </w:tcMar>
                <w:vAlign w:val="bottom"/>
              </w:tcPr>
            </w:tcPrChange>
          </w:tcPr>
          <w:p w14:paraId="35CB990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Phrynomatinae</w:t>
            </w:r>
          </w:p>
        </w:tc>
        <w:tc>
          <w:tcPr>
            <w:tcW w:w="2220" w:type="dxa"/>
            <w:tcMar>
              <w:top w:w="40" w:type="dxa"/>
              <w:left w:w="40" w:type="dxa"/>
              <w:bottom w:w="40" w:type="dxa"/>
              <w:right w:w="40" w:type="dxa"/>
            </w:tcMar>
            <w:vAlign w:val="bottom"/>
            <w:tcPrChange w:id="309" w:author="Ian Brennan" w:date="2023-04-12T15:36:00Z">
              <w:tcPr>
                <w:tcW w:w="2220" w:type="dxa"/>
                <w:tcMar>
                  <w:top w:w="40" w:type="dxa"/>
                  <w:left w:w="40" w:type="dxa"/>
                  <w:bottom w:w="40" w:type="dxa"/>
                  <w:right w:w="40" w:type="dxa"/>
                </w:tcMar>
                <w:vAlign w:val="bottom"/>
              </w:tcPr>
            </w:tcPrChange>
          </w:tcPr>
          <w:p w14:paraId="5EBB7FA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Phrynomantis annectens</w:t>
            </w:r>
          </w:p>
        </w:tc>
        <w:tc>
          <w:tcPr>
            <w:tcW w:w="1356" w:type="dxa"/>
            <w:tcMar>
              <w:top w:w="40" w:type="dxa"/>
              <w:left w:w="40" w:type="dxa"/>
              <w:bottom w:w="40" w:type="dxa"/>
              <w:right w:w="40" w:type="dxa"/>
            </w:tcMar>
            <w:vAlign w:val="bottom"/>
            <w:tcPrChange w:id="310" w:author="Ian Brennan" w:date="2023-04-12T15:36:00Z">
              <w:tcPr>
                <w:tcW w:w="1356" w:type="dxa"/>
                <w:tcMar>
                  <w:top w:w="40" w:type="dxa"/>
                  <w:left w:w="40" w:type="dxa"/>
                  <w:bottom w:w="40" w:type="dxa"/>
                  <w:right w:w="40" w:type="dxa"/>
                </w:tcMar>
                <w:vAlign w:val="bottom"/>
              </w:tcPr>
            </w:tcPrChange>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Change w:id="311" w:author="Ian Brennan" w:date="2023-04-12T15:36:00Z">
            <w:trPr>
              <w:trHeight w:hRule="exact" w:val="227"/>
            </w:trPr>
          </w:trPrChange>
        </w:trPr>
        <w:tc>
          <w:tcPr>
            <w:tcW w:w="1275" w:type="dxa"/>
            <w:tcMar>
              <w:top w:w="40" w:type="dxa"/>
              <w:left w:w="40" w:type="dxa"/>
              <w:bottom w:w="40" w:type="dxa"/>
              <w:right w:w="40" w:type="dxa"/>
            </w:tcMar>
            <w:vAlign w:val="bottom"/>
            <w:tcPrChange w:id="312" w:author="Ian Brennan" w:date="2023-04-12T15:36:00Z">
              <w:tcPr>
                <w:tcW w:w="1275" w:type="dxa"/>
                <w:tcMar>
                  <w:top w:w="40" w:type="dxa"/>
                  <w:left w:w="40" w:type="dxa"/>
                  <w:bottom w:w="40" w:type="dxa"/>
                  <w:right w:w="40" w:type="dxa"/>
                </w:tcMar>
                <w:vAlign w:val="bottom"/>
              </w:tcPr>
            </w:tcPrChange>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3" w:author="Ian Brennan" w:date="2023-04-12T15:36:00Z">
              <w:tcPr>
                <w:tcW w:w="1560" w:type="dxa"/>
                <w:tcMar>
                  <w:top w:w="40" w:type="dxa"/>
                  <w:left w:w="40" w:type="dxa"/>
                  <w:bottom w:w="40" w:type="dxa"/>
                  <w:right w:w="40" w:type="dxa"/>
                </w:tcMar>
                <w:vAlign w:val="bottom"/>
              </w:tcPr>
            </w:tcPrChange>
          </w:tcPr>
          <w:p w14:paraId="3E2217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14" w:author="Ian Brennan" w:date="2023-04-12T15:36:00Z">
              <w:tcPr>
                <w:tcW w:w="1605" w:type="dxa"/>
                <w:tcMar>
                  <w:top w:w="40" w:type="dxa"/>
                  <w:left w:w="40" w:type="dxa"/>
                  <w:bottom w:w="40" w:type="dxa"/>
                  <w:right w:w="40" w:type="dxa"/>
                </w:tcMar>
                <w:vAlign w:val="bottom"/>
              </w:tcPr>
            </w:tcPrChange>
          </w:tcPr>
          <w:p w14:paraId="3CF017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15" w:author="Ian Brennan" w:date="2023-04-12T15:36:00Z">
              <w:tcPr>
                <w:tcW w:w="1425" w:type="dxa"/>
                <w:tcMar>
                  <w:top w:w="40" w:type="dxa"/>
                  <w:left w:w="40" w:type="dxa"/>
                  <w:bottom w:w="40" w:type="dxa"/>
                  <w:right w:w="40" w:type="dxa"/>
                </w:tcMar>
                <w:vAlign w:val="bottom"/>
              </w:tcPr>
            </w:tcPrChange>
          </w:tcPr>
          <w:p w14:paraId="61CD2D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Otophryinae</w:t>
            </w:r>
          </w:p>
        </w:tc>
        <w:tc>
          <w:tcPr>
            <w:tcW w:w="2220" w:type="dxa"/>
            <w:tcMar>
              <w:top w:w="40" w:type="dxa"/>
              <w:left w:w="40" w:type="dxa"/>
              <w:bottom w:w="40" w:type="dxa"/>
              <w:right w:w="40" w:type="dxa"/>
            </w:tcMar>
            <w:vAlign w:val="bottom"/>
            <w:tcPrChange w:id="316" w:author="Ian Brennan" w:date="2023-04-12T15:36:00Z">
              <w:tcPr>
                <w:tcW w:w="2220" w:type="dxa"/>
                <w:tcMar>
                  <w:top w:w="40" w:type="dxa"/>
                  <w:left w:w="40" w:type="dxa"/>
                  <w:bottom w:w="40" w:type="dxa"/>
                  <w:right w:w="40" w:type="dxa"/>
                </w:tcMar>
                <w:vAlign w:val="bottom"/>
              </w:tcPr>
            </w:tcPrChange>
          </w:tcPr>
          <w:p w14:paraId="174E933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Otophryne robusta</w:t>
            </w:r>
          </w:p>
        </w:tc>
        <w:tc>
          <w:tcPr>
            <w:tcW w:w="1356" w:type="dxa"/>
            <w:tcMar>
              <w:top w:w="40" w:type="dxa"/>
              <w:left w:w="40" w:type="dxa"/>
              <w:bottom w:w="40" w:type="dxa"/>
              <w:right w:w="40" w:type="dxa"/>
            </w:tcMar>
            <w:vAlign w:val="bottom"/>
            <w:tcPrChange w:id="317" w:author="Ian Brennan" w:date="2023-04-12T15:36:00Z">
              <w:tcPr>
                <w:tcW w:w="1356" w:type="dxa"/>
                <w:tcMar>
                  <w:top w:w="40" w:type="dxa"/>
                  <w:left w:w="40" w:type="dxa"/>
                  <w:bottom w:w="40" w:type="dxa"/>
                  <w:right w:w="40" w:type="dxa"/>
                </w:tcMar>
                <w:vAlign w:val="bottom"/>
              </w:tcPr>
            </w:tcPrChange>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Change w:id="318" w:author="Ian Brennan" w:date="2023-04-12T15:36:00Z">
            <w:trPr>
              <w:trHeight w:hRule="exact" w:val="227"/>
            </w:trPr>
          </w:trPrChange>
        </w:trPr>
        <w:tc>
          <w:tcPr>
            <w:tcW w:w="1275" w:type="dxa"/>
            <w:tcMar>
              <w:top w:w="40" w:type="dxa"/>
              <w:left w:w="40" w:type="dxa"/>
              <w:bottom w:w="40" w:type="dxa"/>
              <w:right w:w="40" w:type="dxa"/>
            </w:tcMar>
            <w:vAlign w:val="bottom"/>
            <w:tcPrChange w:id="319" w:author="Ian Brennan" w:date="2023-04-12T15:36:00Z">
              <w:tcPr>
                <w:tcW w:w="1275" w:type="dxa"/>
                <w:tcMar>
                  <w:top w:w="40" w:type="dxa"/>
                  <w:left w:w="40" w:type="dxa"/>
                  <w:bottom w:w="40" w:type="dxa"/>
                  <w:right w:w="40" w:type="dxa"/>
                </w:tcMar>
                <w:vAlign w:val="bottom"/>
              </w:tcPr>
            </w:tcPrChange>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20" w:author="Ian Brennan" w:date="2023-04-12T15:36:00Z">
              <w:tcPr>
                <w:tcW w:w="1560" w:type="dxa"/>
                <w:tcMar>
                  <w:top w:w="40" w:type="dxa"/>
                  <w:left w:w="40" w:type="dxa"/>
                  <w:bottom w:w="40" w:type="dxa"/>
                  <w:right w:w="40" w:type="dxa"/>
                </w:tcMar>
                <w:vAlign w:val="bottom"/>
              </w:tcPr>
            </w:tcPrChange>
          </w:tcPr>
          <w:p w14:paraId="67D78E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21" w:author="Ian Brennan" w:date="2023-04-12T15:36:00Z">
              <w:tcPr>
                <w:tcW w:w="1605" w:type="dxa"/>
                <w:tcMar>
                  <w:top w:w="40" w:type="dxa"/>
                  <w:left w:w="40" w:type="dxa"/>
                  <w:bottom w:w="40" w:type="dxa"/>
                  <w:right w:w="40" w:type="dxa"/>
                </w:tcMar>
                <w:vAlign w:val="bottom"/>
              </w:tcPr>
            </w:tcPrChange>
          </w:tcPr>
          <w:p w14:paraId="5390692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22" w:author="Ian Brennan" w:date="2023-04-12T15:36:00Z">
              <w:tcPr>
                <w:tcW w:w="1425" w:type="dxa"/>
                <w:tcMar>
                  <w:top w:w="40" w:type="dxa"/>
                  <w:left w:w="40" w:type="dxa"/>
                  <w:bottom w:w="40" w:type="dxa"/>
                  <w:right w:w="40" w:type="dxa"/>
                </w:tcMar>
                <w:vAlign w:val="bottom"/>
              </w:tcPr>
            </w:tcPrChange>
          </w:tcPr>
          <w:p w14:paraId="6620130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Gastrophryinae</w:t>
            </w:r>
          </w:p>
        </w:tc>
        <w:tc>
          <w:tcPr>
            <w:tcW w:w="2220" w:type="dxa"/>
            <w:tcMar>
              <w:top w:w="40" w:type="dxa"/>
              <w:left w:w="40" w:type="dxa"/>
              <w:bottom w:w="40" w:type="dxa"/>
              <w:right w:w="40" w:type="dxa"/>
            </w:tcMar>
            <w:vAlign w:val="bottom"/>
            <w:tcPrChange w:id="323" w:author="Ian Brennan" w:date="2023-04-12T15:36:00Z">
              <w:tcPr>
                <w:tcW w:w="2220" w:type="dxa"/>
                <w:tcMar>
                  <w:top w:w="40" w:type="dxa"/>
                  <w:left w:w="40" w:type="dxa"/>
                  <w:bottom w:w="40" w:type="dxa"/>
                  <w:right w:w="40" w:type="dxa"/>
                </w:tcMar>
                <w:vAlign w:val="bottom"/>
              </w:tcPr>
            </w:tcPrChange>
          </w:tcPr>
          <w:p w14:paraId="7787D7E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Stereocyclops incrassatus</w:t>
            </w:r>
          </w:p>
        </w:tc>
        <w:tc>
          <w:tcPr>
            <w:tcW w:w="1356" w:type="dxa"/>
            <w:tcMar>
              <w:top w:w="40" w:type="dxa"/>
              <w:left w:w="40" w:type="dxa"/>
              <w:bottom w:w="40" w:type="dxa"/>
              <w:right w:w="40" w:type="dxa"/>
            </w:tcMar>
            <w:vAlign w:val="bottom"/>
            <w:tcPrChange w:id="324" w:author="Ian Brennan" w:date="2023-04-12T15:36:00Z">
              <w:tcPr>
                <w:tcW w:w="1356" w:type="dxa"/>
                <w:tcMar>
                  <w:top w:w="40" w:type="dxa"/>
                  <w:left w:w="40" w:type="dxa"/>
                  <w:bottom w:w="40" w:type="dxa"/>
                  <w:right w:w="40" w:type="dxa"/>
                </w:tcMar>
                <w:vAlign w:val="bottom"/>
              </w:tcPr>
            </w:tcPrChange>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Change w:id="325" w:author="Ian Brennan" w:date="2023-04-12T15:36:00Z">
            <w:trPr>
              <w:trHeight w:hRule="exact" w:val="227"/>
            </w:trPr>
          </w:trPrChange>
        </w:trPr>
        <w:tc>
          <w:tcPr>
            <w:tcW w:w="1275" w:type="dxa"/>
            <w:tcMar>
              <w:top w:w="40" w:type="dxa"/>
              <w:left w:w="40" w:type="dxa"/>
              <w:bottom w:w="40" w:type="dxa"/>
              <w:right w:w="40" w:type="dxa"/>
            </w:tcMar>
            <w:vAlign w:val="bottom"/>
            <w:tcPrChange w:id="326" w:author="Ian Brennan" w:date="2023-04-12T15:36:00Z">
              <w:tcPr>
                <w:tcW w:w="1275" w:type="dxa"/>
                <w:tcMar>
                  <w:top w:w="40" w:type="dxa"/>
                  <w:left w:w="40" w:type="dxa"/>
                  <w:bottom w:w="40" w:type="dxa"/>
                  <w:right w:w="40" w:type="dxa"/>
                </w:tcMar>
                <w:vAlign w:val="bottom"/>
              </w:tcPr>
            </w:tcPrChange>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27" w:author="Ian Brennan" w:date="2023-04-12T15:36:00Z">
              <w:tcPr>
                <w:tcW w:w="1560" w:type="dxa"/>
                <w:tcMar>
                  <w:top w:w="40" w:type="dxa"/>
                  <w:left w:w="40" w:type="dxa"/>
                  <w:bottom w:w="40" w:type="dxa"/>
                  <w:right w:w="40" w:type="dxa"/>
                </w:tcMar>
                <w:vAlign w:val="bottom"/>
              </w:tcPr>
            </w:tcPrChange>
          </w:tcPr>
          <w:p w14:paraId="065B47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28" w:author="Ian Brennan" w:date="2023-04-12T15:36:00Z">
              <w:tcPr>
                <w:tcW w:w="1605" w:type="dxa"/>
                <w:tcMar>
                  <w:top w:w="40" w:type="dxa"/>
                  <w:left w:w="40" w:type="dxa"/>
                  <w:bottom w:w="40" w:type="dxa"/>
                  <w:right w:w="40" w:type="dxa"/>
                </w:tcMar>
                <w:vAlign w:val="bottom"/>
              </w:tcPr>
            </w:tcPrChange>
          </w:tcPr>
          <w:p w14:paraId="76C403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29" w:author="Ian Brennan" w:date="2023-04-12T15:36:00Z">
              <w:tcPr>
                <w:tcW w:w="1425" w:type="dxa"/>
                <w:tcMar>
                  <w:top w:w="40" w:type="dxa"/>
                  <w:left w:w="40" w:type="dxa"/>
                  <w:bottom w:w="40" w:type="dxa"/>
                  <w:right w:w="40" w:type="dxa"/>
                </w:tcMar>
                <w:vAlign w:val="bottom"/>
              </w:tcPr>
            </w:tcPrChange>
          </w:tcPr>
          <w:p w14:paraId="58B97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Scaphiophryinae</w:t>
            </w:r>
          </w:p>
        </w:tc>
        <w:tc>
          <w:tcPr>
            <w:tcW w:w="2220" w:type="dxa"/>
            <w:tcMar>
              <w:top w:w="40" w:type="dxa"/>
              <w:left w:w="40" w:type="dxa"/>
              <w:bottom w:w="40" w:type="dxa"/>
              <w:right w:w="40" w:type="dxa"/>
            </w:tcMar>
            <w:vAlign w:val="bottom"/>
            <w:tcPrChange w:id="330" w:author="Ian Brennan" w:date="2023-04-12T15:36:00Z">
              <w:tcPr>
                <w:tcW w:w="2220" w:type="dxa"/>
                <w:tcMar>
                  <w:top w:w="40" w:type="dxa"/>
                  <w:left w:w="40" w:type="dxa"/>
                  <w:bottom w:w="40" w:type="dxa"/>
                  <w:right w:w="40" w:type="dxa"/>
                </w:tcMar>
                <w:vAlign w:val="bottom"/>
              </w:tcPr>
            </w:tcPrChange>
          </w:tcPr>
          <w:p w14:paraId="5D9436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Scaphiophryne brevis</w:t>
            </w:r>
          </w:p>
        </w:tc>
        <w:tc>
          <w:tcPr>
            <w:tcW w:w="1356" w:type="dxa"/>
            <w:tcMar>
              <w:top w:w="40" w:type="dxa"/>
              <w:left w:w="40" w:type="dxa"/>
              <w:bottom w:w="40" w:type="dxa"/>
              <w:right w:w="40" w:type="dxa"/>
            </w:tcMar>
            <w:vAlign w:val="bottom"/>
            <w:tcPrChange w:id="331" w:author="Ian Brennan" w:date="2023-04-12T15:36:00Z">
              <w:tcPr>
                <w:tcW w:w="1356" w:type="dxa"/>
                <w:tcMar>
                  <w:top w:w="40" w:type="dxa"/>
                  <w:left w:w="40" w:type="dxa"/>
                  <w:bottom w:w="40" w:type="dxa"/>
                  <w:right w:w="40" w:type="dxa"/>
                </w:tcMar>
                <w:vAlign w:val="bottom"/>
              </w:tcPr>
            </w:tcPrChange>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F23135"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Cophylinae</w:t>
            </w:r>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Plethodontohyla notosticta</w:t>
            </w:r>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Change w:id="332" w:author="Ian Brennan" w:date="2023-04-12T15:36:00Z">
            <w:trPr>
              <w:trHeight w:hRule="exact" w:val="227"/>
            </w:trPr>
          </w:trPrChange>
        </w:trPr>
        <w:tc>
          <w:tcPr>
            <w:tcW w:w="1275" w:type="dxa"/>
            <w:tcMar>
              <w:top w:w="40" w:type="dxa"/>
              <w:left w:w="40" w:type="dxa"/>
              <w:bottom w:w="40" w:type="dxa"/>
              <w:right w:w="40" w:type="dxa"/>
            </w:tcMar>
            <w:vAlign w:val="bottom"/>
            <w:tcPrChange w:id="333" w:author="Ian Brennan" w:date="2023-04-12T15:36:00Z">
              <w:tcPr>
                <w:tcW w:w="1275" w:type="dxa"/>
                <w:tcMar>
                  <w:top w:w="40" w:type="dxa"/>
                  <w:left w:w="40" w:type="dxa"/>
                  <w:bottom w:w="40" w:type="dxa"/>
                  <w:right w:w="40" w:type="dxa"/>
                </w:tcMar>
                <w:vAlign w:val="bottom"/>
              </w:tcPr>
            </w:tcPrChange>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4" w:author="Ian Brennan" w:date="2023-04-12T15:36:00Z">
              <w:tcPr>
                <w:tcW w:w="1560" w:type="dxa"/>
                <w:tcMar>
                  <w:top w:w="40" w:type="dxa"/>
                  <w:left w:w="40" w:type="dxa"/>
                  <w:bottom w:w="40" w:type="dxa"/>
                  <w:right w:w="40" w:type="dxa"/>
                </w:tcMar>
                <w:vAlign w:val="bottom"/>
              </w:tcPr>
            </w:tcPrChange>
          </w:tcPr>
          <w:p w14:paraId="64E17E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35" w:author="Ian Brennan" w:date="2023-04-12T15:36:00Z">
              <w:tcPr>
                <w:tcW w:w="1605" w:type="dxa"/>
                <w:tcMar>
                  <w:top w:w="40" w:type="dxa"/>
                  <w:left w:w="40" w:type="dxa"/>
                  <w:bottom w:w="40" w:type="dxa"/>
                  <w:right w:w="40" w:type="dxa"/>
                </w:tcMar>
                <w:vAlign w:val="bottom"/>
              </w:tcPr>
            </w:tcPrChange>
          </w:tcPr>
          <w:p w14:paraId="39B309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36" w:author="Ian Brennan" w:date="2023-04-12T15:36:00Z">
              <w:tcPr>
                <w:tcW w:w="1425" w:type="dxa"/>
                <w:tcMar>
                  <w:top w:w="40" w:type="dxa"/>
                  <w:left w:w="40" w:type="dxa"/>
                  <w:bottom w:w="40" w:type="dxa"/>
                  <w:right w:w="40" w:type="dxa"/>
                </w:tcMar>
                <w:vAlign w:val="bottom"/>
              </w:tcPr>
            </w:tcPrChange>
          </w:tcPr>
          <w:p w14:paraId="246E02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Kalophryinae</w:t>
            </w:r>
          </w:p>
        </w:tc>
        <w:tc>
          <w:tcPr>
            <w:tcW w:w="2220" w:type="dxa"/>
            <w:tcMar>
              <w:top w:w="40" w:type="dxa"/>
              <w:left w:w="40" w:type="dxa"/>
              <w:bottom w:w="40" w:type="dxa"/>
              <w:right w:w="40" w:type="dxa"/>
            </w:tcMar>
            <w:vAlign w:val="bottom"/>
            <w:tcPrChange w:id="337" w:author="Ian Brennan" w:date="2023-04-12T15:36:00Z">
              <w:tcPr>
                <w:tcW w:w="2220" w:type="dxa"/>
                <w:tcMar>
                  <w:top w:w="40" w:type="dxa"/>
                  <w:left w:w="40" w:type="dxa"/>
                  <w:bottom w:w="40" w:type="dxa"/>
                  <w:right w:w="40" w:type="dxa"/>
                </w:tcMar>
                <w:vAlign w:val="bottom"/>
              </w:tcPr>
            </w:tcPrChange>
          </w:tcPr>
          <w:p w14:paraId="2B5907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Kalophrynus interlineatus</w:t>
            </w:r>
          </w:p>
        </w:tc>
        <w:tc>
          <w:tcPr>
            <w:tcW w:w="1356" w:type="dxa"/>
            <w:tcMar>
              <w:top w:w="40" w:type="dxa"/>
              <w:left w:w="40" w:type="dxa"/>
              <w:bottom w:w="40" w:type="dxa"/>
              <w:right w:w="40" w:type="dxa"/>
            </w:tcMar>
            <w:vAlign w:val="bottom"/>
            <w:tcPrChange w:id="338" w:author="Ian Brennan" w:date="2023-04-12T15:36:00Z">
              <w:tcPr>
                <w:tcW w:w="1356" w:type="dxa"/>
                <w:tcMar>
                  <w:top w:w="40" w:type="dxa"/>
                  <w:left w:w="40" w:type="dxa"/>
                  <w:bottom w:w="40" w:type="dxa"/>
                  <w:right w:w="40" w:type="dxa"/>
                </w:tcMar>
                <w:vAlign w:val="bottom"/>
              </w:tcPr>
            </w:tcPrChange>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Change w:id="339" w:author="Ian Brennan" w:date="2023-04-12T15:36:00Z">
            <w:trPr>
              <w:trHeight w:hRule="exact" w:val="227"/>
            </w:trPr>
          </w:trPrChange>
        </w:trPr>
        <w:tc>
          <w:tcPr>
            <w:tcW w:w="1275" w:type="dxa"/>
            <w:tcMar>
              <w:top w:w="40" w:type="dxa"/>
              <w:left w:w="40" w:type="dxa"/>
              <w:bottom w:w="40" w:type="dxa"/>
              <w:right w:w="40" w:type="dxa"/>
            </w:tcMar>
            <w:vAlign w:val="bottom"/>
            <w:tcPrChange w:id="340" w:author="Ian Brennan" w:date="2023-04-12T15:36:00Z">
              <w:tcPr>
                <w:tcW w:w="1275" w:type="dxa"/>
                <w:tcMar>
                  <w:top w:w="40" w:type="dxa"/>
                  <w:left w:w="40" w:type="dxa"/>
                  <w:bottom w:w="40" w:type="dxa"/>
                  <w:right w:w="40" w:type="dxa"/>
                </w:tcMar>
                <w:vAlign w:val="bottom"/>
              </w:tcPr>
            </w:tcPrChange>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1" w:author="Ian Brennan" w:date="2023-04-12T15:36:00Z">
              <w:tcPr>
                <w:tcW w:w="1560" w:type="dxa"/>
                <w:tcMar>
                  <w:top w:w="40" w:type="dxa"/>
                  <w:left w:w="40" w:type="dxa"/>
                  <w:bottom w:w="40" w:type="dxa"/>
                  <w:right w:w="40" w:type="dxa"/>
                </w:tcMar>
                <w:vAlign w:val="bottom"/>
              </w:tcPr>
            </w:tcPrChange>
          </w:tcPr>
          <w:p w14:paraId="1A849B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42" w:author="Ian Brennan" w:date="2023-04-12T15:36:00Z">
              <w:tcPr>
                <w:tcW w:w="1605" w:type="dxa"/>
                <w:tcMar>
                  <w:top w:w="40" w:type="dxa"/>
                  <w:left w:w="40" w:type="dxa"/>
                  <w:bottom w:w="40" w:type="dxa"/>
                  <w:right w:w="40" w:type="dxa"/>
                </w:tcMar>
                <w:vAlign w:val="bottom"/>
              </w:tcPr>
            </w:tcPrChange>
          </w:tcPr>
          <w:p w14:paraId="6C3ED0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43" w:author="Ian Brennan" w:date="2023-04-12T15:36:00Z">
              <w:tcPr>
                <w:tcW w:w="1425" w:type="dxa"/>
                <w:tcMar>
                  <w:top w:w="40" w:type="dxa"/>
                  <w:left w:w="40" w:type="dxa"/>
                  <w:bottom w:w="40" w:type="dxa"/>
                  <w:right w:w="40" w:type="dxa"/>
                </w:tcMar>
                <w:vAlign w:val="bottom"/>
              </w:tcPr>
            </w:tcPrChange>
          </w:tcPr>
          <w:p w14:paraId="40BF23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Dyscophinae</w:t>
            </w:r>
          </w:p>
        </w:tc>
        <w:tc>
          <w:tcPr>
            <w:tcW w:w="2220" w:type="dxa"/>
            <w:tcMar>
              <w:top w:w="40" w:type="dxa"/>
              <w:left w:w="40" w:type="dxa"/>
              <w:bottom w:w="40" w:type="dxa"/>
              <w:right w:w="40" w:type="dxa"/>
            </w:tcMar>
            <w:vAlign w:val="bottom"/>
            <w:tcPrChange w:id="344" w:author="Ian Brennan" w:date="2023-04-12T15:36:00Z">
              <w:tcPr>
                <w:tcW w:w="2220" w:type="dxa"/>
                <w:tcMar>
                  <w:top w:w="40" w:type="dxa"/>
                  <w:left w:w="40" w:type="dxa"/>
                  <w:bottom w:w="40" w:type="dxa"/>
                  <w:right w:w="40" w:type="dxa"/>
                </w:tcMar>
                <w:vAlign w:val="bottom"/>
              </w:tcPr>
            </w:tcPrChange>
          </w:tcPr>
          <w:p w14:paraId="7FC7EE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Dyscophus guineti</w:t>
            </w:r>
          </w:p>
        </w:tc>
        <w:tc>
          <w:tcPr>
            <w:tcW w:w="1356" w:type="dxa"/>
            <w:tcMar>
              <w:top w:w="40" w:type="dxa"/>
              <w:left w:w="40" w:type="dxa"/>
              <w:bottom w:w="40" w:type="dxa"/>
              <w:right w:w="40" w:type="dxa"/>
            </w:tcMar>
            <w:vAlign w:val="bottom"/>
            <w:tcPrChange w:id="345" w:author="Ian Brennan" w:date="2023-04-12T15:36:00Z">
              <w:tcPr>
                <w:tcW w:w="1356" w:type="dxa"/>
                <w:tcMar>
                  <w:top w:w="40" w:type="dxa"/>
                  <w:left w:w="40" w:type="dxa"/>
                  <w:bottom w:w="40" w:type="dxa"/>
                  <w:right w:w="40" w:type="dxa"/>
                </w:tcMar>
                <w:vAlign w:val="bottom"/>
              </w:tcPr>
            </w:tcPrChange>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Change w:id="346" w:author="Ian Brennan" w:date="2023-04-12T15:36:00Z">
            <w:trPr>
              <w:trHeight w:hRule="exact" w:val="227"/>
            </w:trPr>
          </w:trPrChange>
        </w:trPr>
        <w:tc>
          <w:tcPr>
            <w:tcW w:w="1275" w:type="dxa"/>
            <w:tcMar>
              <w:top w:w="40" w:type="dxa"/>
              <w:left w:w="40" w:type="dxa"/>
              <w:bottom w:w="40" w:type="dxa"/>
              <w:right w:w="40" w:type="dxa"/>
            </w:tcMar>
            <w:vAlign w:val="bottom"/>
            <w:tcPrChange w:id="347" w:author="Ian Brennan" w:date="2023-04-12T15:36:00Z">
              <w:tcPr>
                <w:tcW w:w="1275" w:type="dxa"/>
                <w:tcMar>
                  <w:top w:w="40" w:type="dxa"/>
                  <w:left w:w="40" w:type="dxa"/>
                  <w:bottom w:w="40" w:type="dxa"/>
                  <w:right w:w="40" w:type="dxa"/>
                </w:tcMar>
                <w:vAlign w:val="bottom"/>
              </w:tcPr>
            </w:tcPrChange>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8" w:author="Ian Brennan" w:date="2023-04-12T15:36:00Z">
              <w:tcPr>
                <w:tcW w:w="1560" w:type="dxa"/>
                <w:tcMar>
                  <w:top w:w="40" w:type="dxa"/>
                  <w:left w:w="40" w:type="dxa"/>
                  <w:bottom w:w="40" w:type="dxa"/>
                  <w:right w:w="40" w:type="dxa"/>
                </w:tcMar>
                <w:vAlign w:val="bottom"/>
              </w:tcPr>
            </w:tcPrChange>
          </w:tcPr>
          <w:p w14:paraId="6C55A8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49" w:author="Ian Brennan" w:date="2023-04-12T15:36:00Z">
              <w:tcPr>
                <w:tcW w:w="1605" w:type="dxa"/>
                <w:tcMar>
                  <w:top w:w="40" w:type="dxa"/>
                  <w:left w:w="40" w:type="dxa"/>
                  <w:bottom w:w="40" w:type="dxa"/>
                  <w:right w:w="40" w:type="dxa"/>
                </w:tcMar>
                <w:vAlign w:val="bottom"/>
              </w:tcPr>
            </w:tcPrChange>
          </w:tcPr>
          <w:p w14:paraId="2D2170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50" w:author="Ian Brennan" w:date="2023-04-12T15:36:00Z">
              <w:tcPr>
                <w:tcW w:w="1425" w:type="dxa"/>
                <w:tcMar>
                  <w:top w:w="40" w:type="dxa"/>
                  <w:left w:w="40" w:type="dxa"/>
                  <w:bottom w:w="40" w:type="dxa"/>
                  <w:right w:w="40" w:type="dxa"/>
                </w:tcMar>
                <w:vAlign w:val="bottom"/>
              </w:tcPr>
            </w:tcPrChange>
          </w:tcPr>
          <w:p w14:paraId="76E9D5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Change w:id="351" w:author="Ian Brennan" w:date="2023-04-12T15:36:00Z">
              <w:tcPr>
                <w:tcW w:w="2220" w:type="dxa"/>
                <w:tcMar>
                  <w:top w:w="40" w:type="dxa"/>
                  <w:left w:w="40" w:type="dxa"/>
                  <w:bottom w:w="40" w:type="dxa"/>
                  <w:right w:w="40" w:type="dxa"/>
                </w:tcMar>
                <w:vAlign w:val="bottom"/>
              </w:tcPr>
            </w:tcPrChange>
          </w:tcPr>
          <w:p w14:paraId="03A619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Kaloula picta</w:t>
            </w:r>
          </w:p>
        </w:tc>
        <w:tc>
          <w:tcPr>
            <w:tcW w:w="1356" w:type="dxa"/>
            <w:tcMar>
              <w:top w:w="40" w:type="dxa"/>
              <w:left w:w="40" w:type="dxa"/>
              <w:bottom w:w="40" w:type="dxa"/>
              <w:right w:w="40" w:type="dxa"/>
            </w:tcMar>
            <w:vAlign w:val="bottom"/>
            <w:tcPrChange w:id="352" w:author="Ian Brennan" w:date="2023-04-12T15:36:00Z">
              <w:tcPr>
                <w:tcW w:w="1356" w:type="dxa"/>
                <w:tcMar>
                  <w:top w:w="40" w:type="dxa"/>
                  <w:left w:w="40" w:type="dxa"/>
                  <w:bottom w:w="40" w:type="dxa"/>
                  <w:right w:w="40" w:type="dxa"/>
                </w:tcMar>
                <w:vAlign w:val="bottom"/>
              </w:tcPr>
            </w:tcPrChange>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Change w:id="353" w:author="Ian Brennan" w:date="2023-04-12T15:36:00Z">
            <w:trPr>
              <w:trHeight w:hRule="exact" w:val="227"/>
            </w:trPr>
          </w:trPrChange>
        </w:trPr>
        <w:tc>
          <w:tcPr>
            <w:tcW w:w="1275" w:type="dxa"/>
            <w:tcMar>
              <w:top w:w="40" w:type="dxa"/>
              <w:left w:w="40" w:type="dxa"/>
              <w:bottom w:w="40" w:type="dxa"/>
              <w:right w:w="40" w:type="dxa"/>
            </w:tcMar>
            <w:vAlign w:val="bottom"/>
            <w:tcPrChange w:id="354" w:author="Ian Brennan" w:date="2023-04-12T15:36:00Z">
              <w:tcPr>
                <w:tcW w:w="1275" w:type="dxa"/>
                <w:tcMar>
                  <w:top w:w="40" w:type="dxa"/>
                  <w:left w:w="40" w:type="dxa"/>
                  <w:bottom w:w="40" w:type="dxa"/>
                  <w:right w:w="40" w:type="dxa"/>
                </w:tcMar>
                <w:vAlign w:val="bottom"/>
              </w:tcPr>
            </w:tcPrChange>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55" w:author="Ian Brennan" w:date="2023-04-12T15:36:00Z">
              <w:tcPr>
                <w:tcW w:w="1560" w:type="dxa"/>
                <w:tcMar>
                  <w:top w:w="40" w:type="dxa"/>
                  <w:left w:w="40" w:type="dxa"/>
                  <w:bottom w:w="40" w:type="dxa"/>
                  <w:right w:w="40" w:type="dxa"/>
                </w:tcMar>
                <w:vAlign w:val="bottom"/>
              </w:tcPr>
            </w:tcPrChange>
          </w:tcPr>
          <w:p w14:paraId="1952AB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56" w:author="Ian Brennan" w:date="2023-04-12T15:36:00Z">
              <w:tcPr>
                <w:tcW w:w="1605" w:type="dxa"/>
                <w:tcMar>
                  <w:top w:w="40" w:type="dxa"/>
                  <w:left w:w="40" w:type="dxa"/>
                  <w:bottom w:w="40" w:type="dxa"/>
                  <w:right w:w="40" w:type="dxa"/>
                </w:tcMar>
                <w:vAlign w:val="bottom"/>
              </w:tcPr>
            </w:tcPrChange>
          </w:tcPr>
          <w:p w14:paraId="1380E1E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57" w:author="Ian Brennan" w:date="2023-04-12T15:36:00Z">
              <w:tcPr>
                <w:tcW w:w="1425" w:type="dxa"/>
                <w:tcMar>
                  <w:top w:w="40" w:type="dxa"/>
                  <w:left w:w="40" w:type="dxa"/>
                  <w:bottom w:w="40" w:type="dxa"/>
                  <w:right w:w="40" w:type="dxa"/>
                </w:tcMar>
                <w:vAlign w:val="bottom"/>
              </w:tcPr>
            </w:tcPrChange>
          </w:tcPr>
          <w:p w14:paraId="526786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Change w:id="358" w:author="Ian Brennan" w:date="2023-04-12T15:36:00Z">
              <w:tcPr>
                <w:tcW w:w="2220" w:type="dxa"/>
                <w:tcMar>
                  <w:top w:w="40" w:type="dxa"/>
                  <w:left w:w="40" w:type="dxa"/>
                  <w:bottom w:w="40" w:type="dxa"/>
                  <w:right w:w="40" w:type="dxa"/>
                </w:tcMar>
                <w:vAlign w:val="bottom"/>
              </w:tcPr>
            </w:tcPrChange>
          </w:tcPr>
          <w:p w14:paraId="68AB5A8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Microhyla berdmorei</w:t>
            </w:r>
          </w:p>
        </w:tc>
        <w:tc>
          <w:tcPr>
            <w:tcW w:w="1356" w:type="dxa"/>
            <w:tcMar>
              <w:top w:w="40" w:type="dxa"/>
              <w:left w:w="40" w:type="dxa"/>
              <w:bottom w:w="40" w:type="dxa"/>
              <w:right w:w="40" w:type="dxa"/>
            </w:tcMar>
            <w:vAlign w:val="bottom"/>
            <w:tcPrChange w:id="359" w:author="Ian Brennan" w:date="2023-04-12T15:36:00Z">
              <w:tcPr>
                <w:tcW w:w="1356" w:type="dxa"/>
                <w:tcMar>
                  <w:top w:w="40" w:type="dxa"/>
                  <w:left w:w="40" w:type="dxa"/>
                  <w:bottom w:w="40" w:type="dxa"/>
                  <w:right w:w="40" w:type="dxa"/>
                </w:tcMar>
                <w:vAlign w:val="bottom"/>
              </w:tcPr>
            </w:tcPrChange>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Change w:id="360" w:author="Ian Brennan" w:date="2023-04-12T15:36:00Z">
            <w:trPr>
              <w:trHeight w:hRule="exact" w:val="227"/>
            </w:trPr>
          </w:trPrChange>
        </w:trPr>
        <w:tc>
          <w:tcPr>
            <w:tcW w:w="1275" w:type="dxa"/>
            <w:tcMar>
              <w:top w:w="40" w:type="dxa"/>
              <w:left w:w="40" w:type="dxa"/>
              <w:bottom w:w="40" w:type="dxa"/>
              <w:right w:w="40" w:type="dxa"/>
            </w:tcMar>
            <w:vAlign w:val="bottom"/>
            <w:tcPrChange w:id="361" w:author="Ian Brennan" w:date="2023-04-12T15:36:00Z">
              <w:tcPr>
                <w:tcW w:w="1275" w:type="dxa"/>
                <w:tcMar>
                  <w:top w:w="40" w:type="dxa"/>
                  <w:left w:w="40" w:type="dxa"/>
                  <w:bottom w:w="40" w:type="dxa"/>
                  <w:right w:w="40" w:type="dxa"/>
                </w:tcMar>
                <w:vAlign w:val="bottom"/>
              </w:tcPr>
            </w:tcPrChange>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2" w:author="Ian Brennan" w:date="2023-04-12T15:36:00Z">
              <w:tcPr>
                <w:tcW w:w="1560" w:type="dxa"/>
                <w:tcMar>
                  <w:top w:w="40" w:type="dxa"/>
                  <w:left w:w="40" w:type="dxa"/>
                  <w:bottom w:w="40" w:type="dxa"/>
                  <w:right w:w="40" w:type="dxa"/>
                </w:tcMar>
                <w:vAlign w:val="bottom"/>
              </w:tcPr>
            </w:tcPrChange>
          </w:tcPr>
          <w:p w14:paraId="3CEA73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63" w:author="Ian Brennan" w:date="2023-04-12T15:36:00Z">
              <w:tcPr>
                <w:tcW w:w="1605" w:type="dxa"/>
                <w:tcMar>
                  <w:top w:w="40" w:type="dxa"/>
                  <w:left w:w="40" w:type="dxa"/>
                  <w:bottom w:w="40" w:type="dxa"/>
                  <w:right w:w="40" w:type="dxa"/>
                </w:tcMar>
                <w:vAlign w:val="bottom"/>
              </w:tcPr>
            </w:tcPrChange>
          </w:tcPr>
          <w:p w14:paraId="0950B8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64" w:author="Ian Brennan" w:date="2023-04-12T15:36:00Z">
              <w:tcPr>
                <w:tcW w:w="1425" w:type="dxa"/>
                <w:tcMar>
                  <w:top w:w="40" w:type="dxa"/>
                  <w:left w:w="40" w:type="dxa"/>
                  <w:bottom w:w="40" w:type="dxa"/>
                  <w:right w:w="40" w:type="dxa"/>
                </w:tcMar>
                <w:vAlign w:val="bottom"/>
              </w:tcPr>
            </w:tcPrChange>
          </w:tcPr>
          <w:p w14:paraId="78BEE5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65" w:author="Ian Brennan" w:date="2023-04-12T15:36:00Z">
              <w:tcPr>
                <w:tcW w:w="2220" w:type="dxa"/>
                <w:tcMar>
                  <w:top w:w="40" w:type="dxa"/>
                  <w:left w:w="40" w:type="dxa"/>
                  <w:bottom w:w="40" w:type="dxa"/>
                  <w:right w:w="40" w:type="dxa"/>
                </w:tcMar>
                <w:vAlign w:val="bottom"/>
              </w:tcPr>
            </w:tcPrChange>
          </w:tcPr>
          <w:p w14:paraId="4E89F8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Liophryne rhododactyla</w:t>
            </w:r>
          </w:p>
        </w:tc>
        <w:tc>
          <w:tcPr>
            <w:tcW w:w="1356" w:type="dxa"/>
            <w:tcMar>
              <w:top w:w="40" w:type="dxa"/>
              <w:left w:w="40" w:type="dxa"/>
              <w:bottom w:w="40" w:type="dxa"/>
              <w:right w:w="40" w:type="dxa"/>
            </w:tcMar>
            <w:vAlign w:val="bottom"/>
            <w:tcPrChange w:id="366" w:author="Ian Brennan" w:date="2023-04-12T15:36:00Z">
              <w:tcPr>
                <w:tcW w:w="1356" w:type="dxa"/>
                <w:tcMar>
                  <w:top w:w="40" w:type="dxa"/>
                  <w:left w:w="40" w:type="dxa"/>
                  <w:bottom w:w="40" w:type="dxa"/>
                  <w:right w:w="40" w:type="dxa"/>
                </w:tcMar>
                <w:vAlign w:val="bottom"/>
              </w:tcPr>
            </w:tcPrChange>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Change w:id="367" w:author="Ian Brennan" w:date="2023-04-12T15:36:00Z">
            <w:trPr>
              <w:trHeight w:hRule="exact" w:val="227"/>
            </w:trPr>
          </w:trPrChange>
        </w:trPr>
        <w:tc>
          <w:tcPr>
            <w:tcW w:w="1275" w:type="dxa"/>
            <w:tcMar>
              <w:top w:w="40" w:type="dxa"/>
              <w:left w:w="40" w:type="dxa"/>
              <w:bottom w:w="40" w:type="dxa"/>
              <w:right w:w="40" w:type="dxa"/>
            </w:tcMar>
            <w:vAlign w:val="bottom"/>
            <w:tcPrChange w:id="368" w:author="Ian Brennan" w:date="2023-04-12T15:36:00Z">
              <w:tcPr>
                <w:tcW w:w="1275" w:type="dxa"/>
                <w:tcMar>
                  <w:top w:w="40" w:type="dxa"/>
                  <w:left w:w="40" w:type="dxa"/>
                  <w:bottom w:w="40" w:type="dxa"/>
                  <w:right w:w="40" w:type="dxa"/>
                </w:tcMar>
                <w:vAlign w:val="bottom"/>
              </w:tcPr>
            </w:tcPrChange>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9" w:author="Ian Brennan" w:date="2023-04-12T15:36:00Z">
              <w:tcPr>
                <w:tcW w:w="1560" w:type="dxa"/>
                <w:tcMar>
                  <w:top w:w="40" w:type="dxa"/>
                  <w:left w:w="40" w:type="dxa"/>
                  <w:bottom w:w="40" w:type="dxa"/>
                  <w:right w:w="40" w:type="dxa"/>
                </w:tcMar>
                <w:vAlign w:val="bottom"/>
              </w:tcPr>
            </w:tcPrChange>
          </w:tcPr>
          <w:p w14:paraId="2EE9CC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70" w:author="Ian Brennan" w:date="2023-04-12T15:36:00Z">
              <w:tcPr>
                <w:tcW w:w="1605" w:type="dxa"/>
                <w:tcMar>
                  <w:top w:w="40" w:type="dxa"/>
                  <w:left w:w="40" w:type="dxa"/>
                  <w:bottom w:w="40" w:type="dxa"/>
                  <w:right w:w="40" w:type="dxa"/>
                </w:tcMar>
                <w:vAlign w:val="bottom"/>
              </w:tcPr>
            </w:tcPrChange>
          </w:tcPr>
          <w:p w14:paraId="5A5004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71" w:author="Ian Brennan" w:date="2023-04-12T15:36:00Z">
              <w:tcPr>
                <w:tcW w:w="1425" w:type="dxa"/>
                <w:tcMar>
                  <w:top w:w="40" w:type="dxa"/>
                  <w:left w:w="40" w:type="dxa"/>
                  <w:bottom w:w="40" w:type="dxa"/>
                  <w:right w:w="40" w:type="dxa"/>
                </w:tcMar>
                <w:vAlign w:val="bottom"/>
              </w:tcPr>
            </w:tcPrChange>
          </w:tcPr>
          <w:p w14:paraId="4AD83A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72" w:author="Ian Brennan" w:date="2023-04-12T15:36:00Z">
              <w:tcPr>
                <w:tcW w:w="2220" w:type="dxa"/>
                <w:tcMar>
                  <w:top w:w="40" w:type="dxa"/>
                  <w:left w:w="40" w:type="dxa"/>
                  <w:bottom w:w="40" w:type="dxa"/>
                  <w:right w:w="40" w:type="dxa"/>
                </w:tcMar>
                <w:vAlign w:val="bottom"/>
              </w:tcPr>
            </w:tcPrChange>
          </w:tcPr>
          <w:p w14:paraId="644B150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Callulops doriae</w:t>
            </w:r>
          </w:p>
        </w:tc>
        <w:tc>
          <w:tcPr>
            <w:tcW w:w="1356" w:type="dxa"/>
            <w:tcMar>
              <w:top w:w="40" w:type="dxa"/>
              <w:left w:w="40" w:type="dxa"/>
              <w:bottom w:w="40" w:type="dxa"/>
              <w:right w:w="40" w:type="dxa"/>
            </w:tcMar>
            <w:vAlign w:val="bottom"/>
            <w:tcPrChange w:id="373" w:author="Ian Brennan" w:date="2023-04-12T15:36:00Z">
              <w:tcPr>
                <w:tcW w:w="1356" w:type="dxa"/>
                <w:tcMar>
                  <w:top w:w="40" w:type="dxa"/>
                  <w:left w:w="40" w:type="dxa"/>
                  <w:bottom w:w="40" w:type="dxa"/>
                  <w:right w:w="40" w:type="dxa"/>
                </w:tcMar>
                <w:vAlign w:val="bottom"/>
              </w:tcPr>
            </w:tcPrChange>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Change w:id="374" w:author="Ian Brennan" w:date="2023-04-12T15:36:00Z">
            <w:trPr>
              <w:trHeight w:hRule="exact" w:val="227"/>
            </w:trPr>
          </w:trPrChange>
        </w:trPr>
        <w:tc>
          <w:tcPr>
            <w:tcW w:w="1275" w:type="dxa"/>
            <w:tcMar>
              <w:top w:w="40" w:type="dxa"/>
              <w:left w:w="40" w:type="dxa"/>
              <w:bottom w:w="40" w:type="dxa"/>
              <w:right w:w="40" w:type="dxa"/>
            </w:tcMar>
            <w:vAlign w:val="bottom"/>
            <w:tcPrChange w:id="375" w:author="Ian Brennan" w:date="2023-04-12T15:36:00Z">
              <w:tcPr>
                <w:tcW w:w="1275" w:type="dxa"/>
                <w:tcMar>
                  <w:top w:w="40" w:type="dxa"/>
                  <w:left w:w="40" w:type="dxa"/>
                  <w:bottom w:w="40" w:type="dxa"/>
                  <w:right w:w="40" w:type="dxa"/>
                </w:tcMar>
                <w:vAlign w:val="bottom"/>
              </w:tcPr>
            </w:tcPrChange>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76" w:author="Ian Brennan" w:date="2023-04-12T15:36:00Z">
              <w:tcPr>
                <w:tcW w:w="1560" w:type="dxa"/>
                <w:tcMar>
                  <w:top w:w="40" w:type="dxa"/>
                  <w:left w:w="40" w:type="dxa"/>
                  <w:bottom w:w="40" w:type="dxa"/>
                  <w:right w:w="40" w:type="dxa"/>
                </w:tcMar>
                <w:vAlign w:val="bottom"/>
              </w:tcPr>
            </w:tcPrChange>
          </w:tcPr>
          <w:p w14:paraId="1C7495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77" w:author="Ian Brennan" w:date="2023-04-12T15:36:00Z">
              <w:tcPr>
                <w:tcW w:w="1605" w:type="dxa"/>
                <w:tcMar>
                  <w:top w:w="40" w:type="dxa"/>
                  <w:left w:w="40" w:type="dxa"/>
                  <w:bottom w:w="40" w:type="dxa"/>
                  <w:right w:w="40" w:type="dxa"/>
                </w:tcMar>
                <w:vAlign w:val="bottom"/>
              </w:tcPr>
            </w:tcPrChange>
          </w:tcPr>
          <w:p w14:paraId="3FA680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78" w:author="Ian Brennan" w:date="2023-04-12T15:36:00Z">
              <w:tcPr>
                <w:tcW w:w="1425" w:type="dxa"/>
                <w:tcMar>
                  <w:top w:w="40" w:type="dxa"/>
                  <w:left w:w="40" w:type="dxa"/>
                  <w:bottom w:w="40" w:type="dxa"/>
                  <w:right w:w="40" w:type="dxa"/>
                </w:tcMar>
                <w:vAlign w:val="bottom"/>
              </w:tcPr>
            </w:tcPrChange>
          </w:tcPr>
          <w:p w14:paraId="71ABDF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79" w:author="Ian Brennan" w:date="2023-04-12T15:36:00Z">
              <w:tcPr>
                <w:tcW w:w="2220" w:type="dxa"/>
                <w:tcMar>
                  <w:top w:w="40" w:type="dxa"/>
                  <w:left w:w="40" w:type="dxa"/>
                  <w:bottom w:w="40" w:type="dxa"/>
                  <w:right w:w="40" w:type="dxa"/>
                </w:tcMar>
                <w:vAlign w:val="bottom"/>
              </w:tcPr>
            </w:tcPrChange>
          </w:tcPr>
          <w:p w14:paraId="699DC9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Hylophorbus rainerguntheri</w:t>
            </w:r>
          </w:p>
        </w:tc>
        <w:tc>
          <w:tcPr>
            <w:tcW w:w="1356" w:type="dxa"/>
            <w:tcMar>
              <w:top w:w="40" w:type="dxa"/>
              <w:left w:w="40" w:type="dxa"/>
              <w:bottom w:w="40" w:type="dxa"/>
              <w:right w:w="40" w:type="dxa"/>
            </w:tcMar>
            <w:vAlign w:val="bottom"/>
            <w:tcPrChange w:id="380" w:author="Ian Brennan" w:date="2023-04-12T15:36:00Z">
              <w:tcPr>
                <w:tcW w:w="1356" w:type="dxa"/>
                <w:tcMar>
                  <w:top w:w="40" w:type="dxa"/>
                  <w:left w:w="40" w:type="dxa"/>
                  <w:bottom w:w="40" w:type="dxa"/>
                  <w:right w:w="40" w:type="dxa"/>
                </w:tcMar>
                <w:vAlign w:val="bottom"/>
              </w:tcPr>
            </w:tcPrChange>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Change w:id="381" w:author="Ian Brennan" w:date="2023-04-12T15:36:00Z">
            <w:trPr>
              <w:trHeight w:hRule="exact" w:val="227"/>
            </w:trPr>
          </w:trPrChange>
        </w:trPr>
        <w:tc>
          <w:tcPr>
            <w:tcW w:w="1275" w:type="dxa"/>
            <w:tcMar>
              <w:top w:w="40" w:type="dxa"/>
              <w:left w:w="40" w:type="dxa"/>
              <w:bottom w:w="40" w:type="dxa"/>
              <w:right w:w="40" w:type="dxa"/>
            </w:tcMar>
            <w:vAlign w:val="bottom"/>
            <w:tcPrChange w:id="382" w:author="Ian Brennan" w:date="2023-04-12T15:36:00Z">
              <w:tcPr>
                <w:tcW w:w="1275" w:type="dxa"/>
                <w:tcMar>
                  <w:top w:w="40" w:type="dxa"/>
                  <w:left w:w="40" w:type="dxa"/>
                  <w:bottom w:w="40" w:type="dxa"/>
                  <w:right w:w="40" w:type="dxa"/>
                </w:tcMar>
                <w:vAlign w:val="bottom"/>
              </w:tcPr>
            </w:tcPrChange>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3" w:author="Ian Brennan" w:date="2023-04-12T15:36:00Z">
              <w:tcPr>
                <w:tcW w:w="1560" w:type="dxa"/>
                <w:tcMar>
                  <w:top w:w="40" w:type="dxa"/>
                  <w:left w:w="40" w:type="dxa"/>
                  <w:bottom w:w="40" w:type="dxa"/>
                  <w:right w:w="40" w:type="dxa"/>
                </w:tcMar>
                <w:vAlign w:val="bottom"/>
              </w:tcPr>
            </w:tcPrChange>
          </w:tcPr>
          <w:p w14:paraId="4EF1B2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84" w:author="Ian Brennan" w:date="2023-04-12T15:36:00Z">
              <w:tcPr>
                <w:tcW w:w="1605" w:type="dxa"/>
                <w:tcMar>
                  <w:top w:w="40" w:type="dxa"/>
                  <w:left w:w="40" w:type="dxa"/>
                  <w:bottom w:w="40" w:type="dxa"/>
                  <w:right w:w="40" w:type="dxa"/>
                </w:tcMar>
                <w:vAlign w:val="bottom"/>
              </w:tcPr>
            </w:tcPrChange>
          </w:tcPr>
          <w:p w14:paraId="296436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85" w:author="Ian Brennan" w:date="2023-04-12T15:36:00Z">
              <w:tcPr>
                <w:tcW w:w="1425" w:type="dxa"/>
                <w:tcMar>
                  <w:top w:w="40" w:type="dxa"/>
                  <w:left w:w="40" w:type="dxa"/>
                  <w:bottom w:w="40" w:type="dxa"/>
                  <w:right w:w="40" w:type="dxa"/>
                </w:tcMar>
                <w:vAlign w:val="bottom"/>
              </w:tcPr>
            </w:tcPrChange>
          </w:tcPr>
          <w:p w14:paraId="047DB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86" w:author="Ian Brennan" w:date="2023-04-12T15:36:00Z">
              <w:tcPr>
                <w:tcW w:w="2220" w:type="dxa"/>
                <w:tcMar>
                  <w:top w:w="40" w:type="dxa"/>
                  <w:left w:w="40" w:type="dxa"/>
                  <w:bottom w:w="40" w:type="dxa"/>
                  <w:right w:w="40" w:type="dxa"/>
                </w:tcMar>
                <w:vAlign w:val="bottom"/>
              </w:tcPr>
            </w:tcPrChange>
          </w:tcPr>
          <w:p w14:paraId="671EA84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Genyophryne thomsoni</w:t>
            </w:r>
          </w:p>
        </w:tc>
        <w:tc>
          <w:tcPr>
            <w:tcW w:w="1356" w:type="dxa"/>
            <w:tcMar>
              <w:top w:w="40" w:type="dxa"/>
              <w:left w:w="40" w:type="dxa"/>
              <w:bottom w:w="40" w:type="dxa"/>
              <w:right w:w="40" w:type="dxa"/>
            </w:tcMar>
            <w:vAlign w:val="bottom"/>
            <w:tcPrChange w:id="387" w:author="Ian Brennan" w:date="2023-04-12T15:36:00Z">
              <w:tcPr>
                <w:tcW w:w="1356" w:type="dxa"/>
                <w:tcMar>
                  <w:top w:w="40" w:type="dxa"/>
                  <w:left w:w="40" w:type="dxa"/>
                  <w:bottom w:w="40" w:type="dxa"/>
                  <w:right w:w="40" w:type="dxa"/>
                </w:tcMar>
                <w:vAlign w:val="bottom"/>
              </w:tcPr>
            </w:tcPrChange>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Change w:id="388" w:author="Ian Brennan" w:date="2023-04-12T15:36:00Z">
            <w:trPr>
              <w:trHeight w:hRule="exact" w:val="227"/>
            </w:trPr>
          </w:trPrChange>
        </w:trPr>
        <w:tc>
          <w:tcPr>
            <w:tcW w:w="1275" w:type="dxa"/>
            <w:tcMar>
              <w:top w:w="40" w:type="dxa"/>
              <w:left w:w="40" w:type="dxa"/>
              <w:bottom w:w="40" w:type="dxa"/>
              <w:right w:w="40" w:type="dxa"/>
            </w:tcMar>
            <w:vAlign w:val="bottom"/>
            <w:tcPrChange w:id="389" w:author="Ian Brennan" w:date="2023-04-12T15:36:00Z">
              <w:tcPr>
                <w:tcW w:w="1275" w:type="dxa"/>
                <w:tcMar>
                  <w:top w:w="40" w:type="dxa"/>
                  <w:left w:w="40" w:type="dxa"/>
                  <w:bottom w:w="40" w:type="dxa"/>
                  <w:right w:w="40" w:type="dxa"/>
                </w:tcMar>
                <w:vAlign w:val="bottom"/>
              </w:tcPr>
            </w:tcPrChange>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90" w:author="Ian Brennan" w:date="2023-04-12T15:36:00Z">
              <w:tcPr>
                <w:tcW w:w="1560" w:type="dxa"/>
                <w:tcMar>
                  <w:top w:w="40" w:type="dxa"/>
                  <w:left w:w="40" w:type="dxa"/>
                  <w:bottom w:w="40" w:type="dxa"/>
                  <w:right w:w="40" w:type="dxa"/>
                </w:tcMar>
                <w:vAlign w:val="bottom"/>
              </w:tcPr>
            </w:tcPrChange>
          </w:tcPr>
          <w:p w14:paraId="48A88F9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91" w:author="Ian Brennan" w:date="2023-04-12T15:36:00Z">
              <w:tcPr>
                <w:tcW w:w="1605" w:type="dxa"/>
                <w:tcMar>
                  <w:top w:w="40" w:type="dxa"/>
                  <w:left w:w="40" w:type="dxa"/>
                  <w:bottom w:w="40" w:type="dxa"/>
                  <w:right w:w="40" w:type="dxa"/>
                </w:tcMar>
                <w:vAlign w:val="bottom"/>
              </w:tcPr>
            </w:tcPrChange>
          </w:tcPr>
          <w:p w14:paraId="059A4E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92" w:author="Ian Brennan" w:date="2023-04-12T15:36:00Z">
              <w:tcPr>
                <w:tcW w:w="1425" w:type="dxa"/>
                <w:tcMar>
                  <w:top w:w="40" w:type="dxa"/>
                  <w:left w:w="40" w:type="dxa"/>
                  <w:bottom w:w="40" w:type="dxa"/>
                  <w:right w:w="40" w:type="dxa"/>
                </w:tcMar>
                <w:vAlign w:val="bottom"/>
              </w:tcPr>
            </w:tcPrChange>
          </w:tcPr>
          <w:p w14:paraId="0BB054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93" w:author="Ian Brennan" w:date="2023-04-12T15:36:00Z">
              <w:tcPr>
                <w:tcW w:w="2220" w:type="dxa"/>
                <w:tcMar>
                  <w:top w:w="40" w:type="dxa"/>
                  <w:left w:w="40" w:type="dxa"/>
                  <w:bottom w:w="40" w:type="dxa"/>
                  <w:right w:w="40" w:type="dxa"/>
                </w:tcMar>
                <w:vAlign w:val="bottom"/>
              </w:tcPr>
            </w:tcPrChange>
          </w:tcPr>
          <w:p w14:paraId="0698844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Barygenys flavigularis</w:t>
            </w:r>
          </w:p>
        </w:tc>
        <w:tc>
          <w:tcPr>
            <w:tcW w:w="1356" w:type="dxa"/>
            <w:tcMar>
              <w:top w:w="40" w:type="dxa"/>
              <w:left w:w="40" w:type="dxa"/>
              <w:bottom w:w="40" w:type="dxa"/>
              <w:right w:w="40" w:type="dxa"/>
            </w:tcMar>
            <w:vAlign w:val="bottom"/>
            <w:tcPrChange w:id="394" w:author="Ian Brennan" w:date="2023-04-12T15:36:00Z">
              <w:tcPr>
                <w:tcW w:w="1356" w:type="dxa"/>
                <w:tcMar>
                  <w:top w:w="40" w:type="dxa"/>
                  <w:left w:w="40" w:type="dxa"/>
                  <w:bottom w:w="40" w:type="dxa"/>
                  <w:right w:w="40" w:type="dxa"/>
                </w:tcMar>
                <w:vAlign w:val="bottom"/>
              </w:tcPr>
            </w:tcPrChange>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Change w:id="395" w:author="Ian Brennan" w:date="2023-04-12T15:36:00Z">
            <w:trPr>
              <w:trHeight w:hRule="exact" w:val="227"/>
            </w:trPr>
          </w:trPrChange>
        </w:trPr>
        <w:tc>
          <w:tcPr>
            <w:tcW w:w="1275" w:type="dxa"/>
            <w:tcMar>
              <w:top w:w="40" w:type="dxa"/>
              <w:left w:w="40" w:type="dxa"/>
              <w:bottom w:w="40" w:type="dxa"/>
              <w:right w:w="40" w:type="dxa"/>
            </w:tcMar>
            <w:vAlign w:val="bottom"/>
            <w:tcPrChange w:id="396" w:author="Ian Brennan" w:date="2023-04-12T15:36:00Z">
              <w:tcPr>
                <w:tcW w:w="1275" w:type="dxa"/>
                <w:tcMar>
                  <w:top w:w="40" w:type="dxa"/>
                  <w:left w:w="40" w:type="dxa"/>
                  <w:bottom w:w="40" w:type="dxa"/>
                  <w:right w:w="40" w:type="dxa"/>
                </w:tcMar>
                <w:vAlign w:val="bottom"/>
              </w:tcPr>
            </w:tcPrChange>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97" w:author="Ian Brennan" w:date="2023-04-12T15:36:00Z">
              <w:tcPr>
                <w:tcW w:w="1560" w:type="dxa"/>
                <w:tcMar>
                  <w:top w:w="40" w:type="dxa"/>
                  <w:left w:w="40" w:type="dxa"/>
                  <w:bottom w:w="40" w:type="dxa"/>
                  <w:right w:w="40" w:type="dxa"/>
                </w:tcMar>
                <w:vAlign w:val="bottom"/>
              </w:tcPr>
            </w:tcPrChange>
          </w:tcPr>
          <w:p w14:paraId="2F18A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98" w:author="Ian Brennan" w:date="2023-04-12T15:36:00Z">
              <w:tcPr>
                <w:tcW w:w="1605" w:type="dxa"/>
                <w:tcMar>
                  <w:top w:w="40" w:type="dxa"/>
                  <w:left w:w="40" w:type="dxa"/>
                  <w:bottom w:w="40" w:type="dxa"/>
                  <w:right w:w="40" w:type="dxa"/>
                </w:tcMar>
                <w:vAlign w:val="bottom"/>
              </w:tcPr>
            </w:tcPrChange>
          </w:tcPr>
          <w:p w14:paraId="60B47E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99" w:author="Ian Brennan" w:date="2023-04-12T15:36:00Z">
              <w:tcPr>
                <w:tcW w:w="1425" w:type="dxa"/>
                <w:tcMar>
                  <w:top w:w="40" w:type="dxa"/>
                  <w:left w:w="40" w:type="dxa"/>
                  <w:bottom w:w="40" w:type="dxa"/>
                  <w:right w:w="40" w:type="dxa"/>
                </w:tcMar>
                <w:vAlign w:val="bottom"/>
              </w:tcPr>
            </w:tcPrChange>
          </w:tcPr>
          <w:p w14:paraId="077080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00" w:author="Ian Brennan" w:date="2023-04-12T15:36:00Z">
              <w:tcPr>
                <w:tcW w:w="2220" w:type="dxa"/>
                <w:tcMar>
                  <w:top w:w="40" w:type="dxa"/>
                  <w:left w:w="40" w:type="dxa"/>
                  <w:bottom w:w="40" w:type="dxa"/>
                  <w:right w:w="40" w:type="dxa"/>
                </w:tcMar>
                <w:vAlign w:val="bottom"/>
              </w:tcPr>
            </w:tcPrChange>
          </w:tcPr>
          <w:p w14:paraId="01EDFBF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Copiula pipilans</w:t>
            </w:r>
          </w:p>
        </w:tc>
        <w:tc>
          <w:tcPr>
            <w:tcW w:w="1356" w:type="dxa"/>
            <w:tcMar>
              <w:top w:w="40" w:type="dxa"/>
              <w:left w:w="40" w:type="dxa"/>
              <w:bottom w:w="40" w:type="dxa"/>
              <w:right w:w="40" w:type="dxa"/>
            </w:tcMar>
            <w:vAlign w:val="bottom"/>
            <w:tcPrChange w:id="401" w:author="Ian Brennan" w:date="2023-04-12T15:36:00Z">
              <w:tcPr>
                <w:tcW w:w="1356" w:type="dxa"/>
                <w:tcMar>
                  <w:top w:w="40" w:type="dxa"/>
                  <w:left w:w="40" w:type="dxa"/>
                  <w:bottom w:w="40" w:type="dxa"/>
                  <w:right w:w="40" w:type="dxa"/>
                </w:tcMar>
                <w:vAlign w:val="bottom"/>
              </w:tcPr>
            </w:tcPrChange>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Change w:id="402" w:author="Ian Brennan" w:date="2023-04-12T15:36:00Z">
            <w:trPr>
              <w:trHeight w:hRule="exact" w:val="227"/>
            </w:trPr>
          </w:trPrChange>
        </w:trPr>
        <w:tc>
          <w:tcPr>
            <w:tcW w:w="1275" w:type="dxa"/>
            <w:tcMar>
              <w:top w:w="40" w:type="dxa"/>
              <w:left w:w="40" w:type="dxa"/>
              <w:bottom w:w="40" w:type="dxa"/>
              <w:right w:w="40" w:type="dxa"/>
            </w:tcMar>
            <w:vAlign w:val="bottom"/>
            <w:tcPrChange w:id="403" w:author="Ian Brennan" w:date="2023-04-12T15:36:00Z">
              <w:tcPr>
                <w:tcW w:w="1275" w:type="dxa"/>
                <w:tcMar>
                  <w:top w:w="40" w:type="dxa"/>
                  <w:left w:w="40" w:type="dxa"/>
                  <w:bottom w:w="40" w:type="dxa"/>
                  <w:right w:w="40" w:type="dxa"/>
                </w:tcMar>
                <w:vAlign w:val="bottom"/>
              </w:tcPr>
            </w:tcPrChange>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04" w:author="Ian Brennan" w:date="2023-04-12T15:36:00Z">
              <w:tcPr>
                <w:tcW w:w="1560" w:type="dxa"/>
                <w:tcMar>
                  <w:top w:w="40" w:type="dxa"/>
                  <w:left w:w="40" w:type="dxa"/>
                  <w:bottom w:w="40" w:type="dxa"/>
                  <w:right w:w="40" w:type="dxa"/>
                </w:tcMar>
                <w:vAlign w:val="bottom"/>
              </w:tcPr>
            </w:tcPrChange>
          </w:tcPr>
          <w:p w14:paraId="2721AB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05" w:author="Ian Brennan" w:date="2023-04-12T15:36:00Z">
              <w:tcPr>
                <w:tcW w:w="1605" w:type="dxa"/>
                <w:tcMar>
                  <w:top w:w="40" w:type="dxa"/>
                  <w:left w:w="40" w:type="dxa"/>
                  <w:bottom w:w="40" w:type="dxa"/>
                  <w:right w:w="40" w:type="dxa"/>
                </w:tcMar>
                <w:vAlign w:val="bottom"/>
              </w:tcPr>
            </w:tcPrChange>
          </w:tcPr>
          <w:p w14:paraId="51B866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06" w:author="Ian Brennan" w:date="2023-04-12T15:36:00Z">
              <w:tcPr>
                <w:tcW w:w="1425" w:type="dxa"/>
                <w:tcMar>
                  <w:top w:w="40" w:type="dxa"/>
                  <w:left w:w="40" w:type="dxa"/>
                  <w:bottom w:w="40" w:type="dxa"/>
                  <w:right w:w="40" w:type="dxa"/>
                </w:tcMar>
                <w:vAlign w:val="bottom"/>
              </w:tcPr>
            </w:tcPrChange>
          </w:tcPr>
          <w:p w14:paraId="2A49DA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07" w:author="Ian Brennan" w:date="2023-04-12T15:36:00Z">
              <w:tcPr>
                <w:tcW w:w="2220" w:type="dxa"/>
                <w:tcMar>
                  <w:top w:w="40" w:type="dxa"/>
                  <w:left w:w="40" w:type="dxa"/>
                  <w:bottom w:w="40" w:type="dxa"/>
                  <w:right w:w="40" w:type="dxa"/>
                </w:tcMar>
                <w:vAlign w:val="bottom"/>
              </w:tcPr>
            </w:tcPrChange>
          </w:tcPr>
          <w:p w14:paraId="6E42787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guttata</w:t>
            </w:r>
          </w:p>
        </w:tc>
        <w:tc>
          <w:tcPr>
            <w:tcW w:w="1356" w:type="dxa"/>
            <w:tcMar>
              <w:top w:w="40" w:type="dxa"/>
              <w:left w:w="40" w:type="dxa"/>
              <w:bottom w:w="40" w:type="dxa"/>
              <w:right w:w="40" w:type="dxa"/>
            </w:tcMar>
            <w:vAlign w:val="bottom"/>
            <w:tcPrChange w:id="408" w:author="Ian Brennan" w:date="2023-04-12T15:36:00Z">
              <w:tcPr>
                <w:tcW w:w="1356" w:type="dxa"/>
                <w:tcMar>
                  <w:top w:w="40" w:type="dxa"/>
                  <w:left w:w="40" w:type="dxa"/>
                  <w:bottom w:w="40" w:type="dxa"/>
                  <w:right w:w="40" w:type="dxa"/>
                </w:tcMar>
                <w:vAlign w:val="bottom"/>
              </w:tcPr>
            </w:tcPrChange>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Change w:id="409" w:author="Ian Brennan" w:date="2023-04-12T15:36:00Z">
            <w:trPr>
              <w:trHeight w:hRule="exact" w:val="227"/>
            </w:trPr>
          </w:trPrChange>
        </w:trPr>
        <w:tc>
          <w:tcPr>
            <w:tcW w:w="1275" w:type="dxa"/>
            <w:tcMar>
              <w:top w:w="40" w:type="dxa"/>
              <w:left w:w="40" w:type="dxa"/>
              <w:bottom w:w="40" w:type="dxa"/>
              <w:right w:w="40" w:type="dxa"/>
            </w:tcMar>
            <w:vAlign w:val="bottom"/>
            <w:tcPrChange w:id="410" w:author="Ian Brennan" w:date="2023-04-12T15:36:00Z">
              <w:tcPr>
                <w:tcW w:w="1275" w:type="dxa"/>
                <w:tcMar>
                  <w:top w:w="40" w:type="dxa"/>
                  <w:left w:w="40" w:type="dxa"/>
                  <w:bottom w:w="40" w:type="dxa"/>
                  <w:right w:w="40" w:type="dxa"/>
                </w:tcMar>
                <w:vAlign w:val="bottom"/>
              </w:tcPr>
            </w:tcPrChange>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11" w:author="Ian Brennan" w:date="2023-04-12T15:36:00Z">
              <w:tcPr>
                <w:tcW w:w="1560" w:type="dxa"/>
                <w:tcMar>
                  <w:top w:w="40" w:type="dxa"/>
                  <w:left w:w="40" w:type="dxa"/>
                  <w:bottom w:w="40" w:type="dxa"/>
                  <w:right w:w="40" w:type="dxa"/>
                </w:tcMar>
                <w:vAlign w:val="bottom"/>
              </w:tcPr>
            </w:tcPrChange>
          </w:tcPr>
          <w:p w14:paraId="069C6D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12" w:author="Ian Brennan" w:date="2023-04-12T15:36:00Z">
              <w:tcPr>
                <w:tcW w:w="1605" w:type="dxa"/>
                <w:tcMar>
                  <w:top w:w="40" w:type="dxa"/>
                  <w:left w:w="40" w:type="dxa"/>
                  <w:bottom w:w="40" w:type="dxa"/>
                  <w:right w:w="40" w:type="dxa"/>
                </w:tcMar>
                <w:vAlign w:val="bottom"/>
              </w:tcPr>
            </w:tcPrChange>
          </w:tcPr>
          <w:p w14:paraId="3A29C8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13" w:author="Ian Brennan" w:date="2023-04-12T15:36:00Z">
              <w:tcPr>
                <w:tcW w:w="1425" w:type="dxa"/>
                <w:tcMar>
                  <w:top w:w="40" w:type="dxa"/>
                  <w:left w:w="40" w:type="dxa"/>
                  <w:bottom w:w="40" w:type="dxa"/>
                  <w:right w:w="40" w:type="dxa"/>
                </w:tcMar>
                <w:vAlign w:val="bottom"/>
              </w:tcPr>
            </w:tcPrChange>
          </w:tcPr>
          <w:p w14:paraId="6FF6A6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14" w:author="Ian Brennan" w:date="2023-04-12T15:36:00Z">
              <w:tcPr>
                <w:tcW w:w="2220" w:type="dxa"/>
                <w:tcMar>
                  <w:top w:w="40" w:type="dxa"/>
                  <w:left w:w="40" w:type="dxa"/>
                  <w:bottom w:w="40" w:type="dxa"/>
                  <w:right w:w="40" w:type="dxa"/>
                </w:tcMar>
                <w:vAlign w:val="bottom"/>
              </w:tcPr>
            </w:tcPrChange>
          </w:tcPr>
          <w:p w14:paraId="645171D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gracilipes</w:t>
            </w:r>
          </w:p>
        </w:tc>
        <w:tc>
          <w:tcPr>
            <w:tcW w:w="1356" w:type="dxa"/>
            <w:tcMar>
              <w:top w:w="40" w:type="dxa"/>
              <w:left w:w="40" w:type="dxa"/>
              <w:bottom w:w="40" w:type="dxa"/>
              <w:right w:w="40" w:type="dxa"/>
            </w:tcMar>
            <w:vAlign w:val="bottom"/>
            <w:tcPrChange w:id="415" w:author="Ian Brennan" w:date="2023-04-12T15:36:00Z">
              <w:tcPr>
                <w:tcW w:w="1356" w:type="dxa"/>
                <w:tcMar>
                  <w:top w:w="40" w:type="dxa"/>
                  <w:left w:w="40" w:type="dxa"/>
                  <w:bottom w:w="40" w:type="dxa"/>
                  <w:right w:w="40" w:type="dxa"/>
                </w:tcMar>
                <w:vAlign w:val="bottom"/>
              </w:tcPr>
            </w:tcPrChange>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Change w:id="416" w:author="Ian Brennan" w:date="2023-04-12T15:36:00Z">
            <w:trPr>
              <w:trHeight w:hRule="exact" w:val="227"/>
            </w:trPr>
          </w:trPrChange>
        </w:trPr>
        <w:tc>
          <w:tcPr>
            <w:tcW w:w="1275" w:type="dxa"/>
            <w:tcMar>
              <w:top w:w="40" w:type="dxa"/>
              <w:left w:w="40" w:type="dxa"/>
              <w:bottom w:w="40" w:type="dxa"/>
              <w:right w:w="40" w:type="dxa"/>
            </w:tcMar>
            <w:vAlign w:val="bottom"/>
            <w:tcPrChange w:id="417" w:author="Ian Brennan" w:date="2023-04-12T15:36:00Z">
              <w:tcPr>
                <w:tcW w:w="1275" w:type="dxa"/>
                <w:tcMar>
                  <w:top w:w="40" w:type="dxa"/>
                  <w:left w:w="40" w:type="dxa"/>
                  <w:bottom w:w="40" w:type="dxa"/>
                  <w:right w:w="40" w:type="dxa"/>
                </w:tcMar>
                <w:vAlign w:val="bottom"/>
              </w:tcPr>
            </w:tcPrChange>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18" w:author="Ian Brennan" w:date="2023-04-12T15:36:00Z">
              <w:tcPr>
                <w:tcW w:w="1560" w:type="dxa"/>
                <w:tcMar>
                  <w:top w:w="40" w:type="dxa"/>
                  <w:left w:w="40" w:type="dxa"/>
                  <w:bottom w:w="40" w:type="dxa"/>
                  <w:right w:w="40" w:type="dxa"/>
                </w:tcMar>
                <w:vAlign w:val="bottom"/>
              </w:tcPr>
            </w:tcPrChange>
          </w:tcPr>
          <w:p w14:paraId="29ACA83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19" w:author="Ian Brennan" w:date="2023-04-12T15:36:00Z">
              <w:tcPr>
                <w:tcW w:w="1605" w:type="dxa"/>
                <w:tcMar>
                  <w:top w:w="40" w:type="dxa"/>
                  <w:left w:w="40" w:type="dxa"/>
                  <w:bottom w:w="40" w:type="dxa"/>
                  <w:right w:w="40" w:type="dxa"/>
                </w:tcMar>
                <w:vAlign w:val="bottom"/>
              </w:tcPr>
            </w:tcPrChange>
          </w:tcPr>
          <w:p w14:paraId="5FBF1C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20" w:author="Ian Brennan" w:date="2023-04-12T15:36:00Z">
              <w:tcPr>
                <w:tcW w:w="1425" w:type="dxa"/>
                <w:tcMar>
                  <w:top w:w="40" w:type="dxa"/>
                  <w:left w:w="40" w:type="dxa"/>
                  <w:bottom w:w="40" w:type="dxa"/>
                  <w:right w:w="40" w:type="dxa"/>
                </w:tcMar>
                <w:vAlign w:val="bottom"/>
              </w:tcPr>
            </w:tcPrChange>
          </w:tcPr>
          <w:p w14:paraId="41B458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21" w:author="Ian Brennan" w:date="2023-04-12T15:36:00Z">
              <w:tcPr>
                <w:tcW w:w="2220" w:type="dxa"/>
                <w:tcMar>
                  <w:top w:w="40" w:type="dxa"/>
                  <w:left w:w="40" w:type="dxa"/>
                  <w:bottom w:w="40" w:type="dxa"/>
                  <w:right w:w="40" w:type="dxa"/>
                </w:tcMar>
                <w:vAlign w:val="bottom"/>
              </w:tcPr>
            </w:tcPrChange>
          </w:tcPr>
          <w:p w14:paraId="3EC25A1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robusta</w:t>
            </w:r>
          </w:p>
        </w:tc>
        <w:tc>
          <w:tcPr>
            <w:tcW w:w="1356" w:type="dxa"/>
            <w:tcMar>
              <w:top w:w="40" w:type="dxa"/>
              <w:left w:w="40" w:type="dxa"/>
              <w:bottom w:w="40" w:type="dxa"/>
              <w:right w:w="40" w:type="dxa"/>
            </w:tcMar>
            <w:vAlign w:val="bottom"/>
            <w:tcPrChange w:id="422" w:author="Ian Brennan" w:date="2023-04-12T15:36:00Z">
              <w:tcPr>
                <w:tcW w:w="1356" w:type="dxa"/>
                <w:tcMar>
                  <w:top w:w="40" w:type="dxa"/>
                  <w:left w:w="40" w:type="dxa"/>
                  <w:bottom w:w="40" w:type="dxa"/>
                  <w:right w:w="40" w:type="dxa"/>
                </w:tcMar>
                <w:vAlign w:val="bottom"/>
              </w:tcPr>
            </w:tcPrChange>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Change w:id="423" w:author="Ian Brennan" w:date="2023-04-12T15:36:00Z">
            <w:trPr>
              <w:trHeight w:hRule="exact" w:val="227"/>
            </w:trPr>
          </w:trPrChange>
        </w:trPr>
        <w:tc>
          <w:tcPr>
            <w:tcW w:w="1275" w:type="dxa"/>
            <w:tcMar>
              <w:top w:w="40" w:type="dxa"/>
              <w:left w:w="40" w:type="dxa"/>
              <w:bottom w:w="40" w:type="dxa"/>
              <w:right w:w="40" w:type="dxa"/>
            </w:tcMar>
            <w:vAlign w:val="bottom"/>
            <w:tcPrChange w:id="424" w:author="Ian Brennan" w:date="2023-04-12T15:36:00Z">
              <w:tcPr>
                <w:tcW w:w="1275" w:type="dxa"/>
                <w:tcMar>
                  <w:top w:w="40" w:type="dxa"/>
                  <w:left w:w="40" w:type="dxa"/>
                  <w:bottom w:w="40" w:type="dxa"/>
                  <w:right w:w="40" w:type="dxa"/>
                </w:tcMar>
                <w:vAlign w:val="bottom"/>
              </w:tcPr>
            </w:tcPrChange>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25" w:author="Ian Brennan" w:date="2023-04-12T15:36:00Z">
              <w:tcPr>
                <w:tcW w:w="1560" w:type="dxa"/>
                <w:tcMar>
                  <w:top w:w="40" w:type="dxa"/>
                  <w:left w:w="40" w:type="dxa"/>
                  <w:bottom w:w="40" w:type="dxa"/>
                  <w:right w:w="40" w:type="dxa"/>
                </w:tcMar>
                <w:vAlign w:val="bottom"/>
              </w:tcPr>
            </w:tcPrChange>
          </w:tcPr>
          <w:p w14:paraId="14ABCC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26" w:author="Ian Brennan" w:date="2023-04-12T15:36:00Z">
              <w:tcPr>
                <w:tcW w:w="1605" w:type="dxa"/>
                <w:tcMar>
                  <w:top w:w="40" w:type="dxa"/>
                  <w:left w:w="40" w:type="dxa"/>
                  <w:bottom w:w="40" w:type="dxa"/>
                  <w:right w:w="40" w:type="dxa"/>
                </w:tcMar>
                <w:vAlign w:val="bottom"/>
              </w:tcPr>
            </w:tcPrChange>
          </w:tcPr>
          <w:p w14:paraId="1DD45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27" w:author="Ian Brennan" w:date="2023-04-12T15:36:00Z">
              <w:tcPr>
                <w:tcW w:w="1425" w:type="dxa"/>
                <w:tcMar>
                  <w:top w:w="40" w:type="dxa"/>
                  <w:left w:w="40" w:type="dxa"/>
                  <w:bottom w:w="40" w:type="dxa"/>
                  <w:right w:w="40" w:type="dxa"/>
                </w:tcMar>
                <w:vAlign w:val="bottom"/>
              </w:tcPr>
            </w:tcPrChange>
          </w:tcPr>
          <w:p w14:paraId="751AD5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28" w:author="Ian Brennan" w:date="2023-04-12T15:36:00Z">
              <w:tcPr>
                <w:tcW w:w="2220" w:type="dxa"/>
                <w:tcMar>
                  <w:top w:w="40" w:type="dxa"/>
                  <w:left w:w="40" w:type="dxa"/>
                  <w:bottom w:w="40" w:type="dxa"/>
                  <w:right w:w="40" w:type="dxa"/>
                </w:tcMar>
                <w:vAlign w:val="bottom"/>
              </w:tcPr>
            </w:tcPrChange>
          </w:tcPr>
          <w:p w14:paraId="2187E14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Oreophryne brachypus</w:t>
            </w:r>
          </w:p>
        </w:tc>
        <w:tc>
          <w:tcPr>
            <w:tcW w:w="1356" w:type="dxa"/>
            <w:tcMar>
              <w:top w:w="40" w:type="dxa"/>
              <w:left w:w="40" w:type="dxa"/>
              <w:bottom w:w="40" w:type="dxa"/>
              <w:right w:w="40" w:type="dxa"/>
            </w:tcMar>
            <w:vAlign w:val="bottom"/>
            <w:tcPrChange w:id="429" w:author="Ian Brennan" w:date="2023-04-12T15:36:00Z">
              <w:tcPr>
                <w:tcW w:w="1356" w:type="dxa"/>
                <w:tcMar>
                  <w:top w:w="40" w:type="dxa"/>
                  <w:left w:w="40" w:type="dxa"/>
                  <w:bottom w:w="40" w:type="dxa"/>
                  <w:right w:w="40" w:type="dxa"/>
                </w:tcMar>
                <w:vAlign w:val="bottom"/>
              </w:tcPr>
            </w:tcPrChange>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Change w:id="430" w:author="Ian Brennan" w:date="2023-04-12T15:36:00Z">
            <w:trPr>
              <w:trHeight w:hRule="exact" w:val="227"/>
            </w:trPr>
          </w:trPrChange>
        </w:trPr>
        <w:tc>
          <w:tcPr>
            <w:tcW w:w="1275" w:type="dxa"/>
            <w:tcMar>
              <w:top w:w="40" w:type="dxa"/>
              <w:left w:w="40" w:type="dxa"/>
              <w:bottom w:w="40" w:type="dxa"/>
              <w:right w:w="40" w:type="dxa"/>
            </w:tcMar>
            <w:vAlign w:val="bottom"/>
            <w:tcPrChange w:id="431" w:author="Ian Brennan" w:date="2023-04-12T15:36:00Z">
              <w:tcPr>
                <w:tcW w:w="1275" w:type="dxa"/>
                <w:tcMar>
                  <w:top w:w="40" w:type="dxa"/>
                  <w:left w:w="40" w:type="dxa"/>
                  <w:bottom w:w="40" w:type="dxa"/>
                  <w:right w:w="40" w:type="dxa"/>
                </w:tcMar>
                <w:vAlign w:val="bottom"/>
              </w:tcPr>
            </w:tcPrChange>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2" w:author="Ian Brennan" w:date="2023-04-12T15:36:00Z">
              <w:tcPr>
                <w:tcW w:w="1560" w:type="dxa"/>
                <w:tcMar>
                  <w:top w:w="40" w:type="dxa"/>
                  <w:left w:w="40" w:type="dxa"/>
                  <w:bottom w:w="40" w:type="dxa"/>
                  <w:right w:w="40" w:type="dxa"/>
                </w:tcMar>
                <w:vAlign w:val="bottom"/>
              </w:tcPr>
            </w:tcPrChange>
          </w:tcPr>
          <w:p w14:paraId="0401EEB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33" w:author="Ian Brennan" w:date="2023-04-12T15:36:00Z">
              <w:tcPr>
                <w:tcW w:w="1605" w:type="dxa"/>
                <w:tcMar>
                  <w:top w:w="40" w:type="dxa"/>
                  <w:left w:w="40" w:type="dxa"/>
                  <w:bottom w:w="40" w:type="dxa"/>
                  <w:right w:w="40" w:type="dxa"/>
                </w:tcMar>
                <w:vAlign w:val="bottom"/>
              </w:tcPr>
            </w:tcPrChange>
          </w:tcPr>
          <w:p w14:paraId="5930B3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34" w:author="Ian Brennan" w:date="2023-04-12T15:36:00Z">
              <w:tcPr>
                <w:tcW w:w="1425" w:type="dxa"/>
                <w:tcMar>
                  <w:top w:w="40" w:type="dxa"/>
                  <w:left w:w="40" w:type="dxa"/>
                  <w:bottom w:w="40" w:type="dxa"/>
                  <w:right w:w="40" w:type="dxa"/>
                </w:tcMar>
                <w:vAlign w:val="bottom"/>
              </w:tcPr>
            </w:tcPrChange>
          </w:tcPr>
          <w:p w14:paraId="3C6BFC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35" w:author="Ian Brennan" w:date="2023-04-12T15:36:00Z">
              <w:tcPr>
                <w:tcW w:w="2220" w:type="dxa"/>
                <w:tcMar>
                  <w:top w:w="40" w:type="dxa"/>
                  <w:left w:w="40" w:type="dxa"/>
                  <w:bottom w:w="40" w:type="dxa"/>
                  <w:right w:w="40" w:type="dxa"/>
                </w:tcMar>
                <w:vAlign w:val="bottom"/>
              </w:tcPr>
            </w:tcPrChange>
          </w:tcPr>
          <w:p w14:paraId="15BFC63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Aphantophryne pansa</w:t>
            </w:r>
          </w:p>
        </w:tc>
        <w:tc>
          <w:tcPr>
            <w:tcW w:w="1356" w:type="dxa"/>
            <w:tcMar>
              <w:top w:w="40" w:type="dxa"/>
              <w:left w:w="40" w:type="dxa"/>
              <w:bottom w:w="40" w:type="dxa"/>
              <w:right w:w="40" w:type="dxa"/>
            </w:tcMar>
            <w:vAlign w:val="bottom"/>
            <w:tcPrChange w:id="436" w:author="Ian Brennan" w:date="2023-04-12T15:36:00Z">
              <w:tcPr>
                <w:tcW w:w="1356" w:type="dxa"/>
                <w:tcMar>
                  <w:top w:w="40" w:type="dxa"/>
                  <w:left w:w="40" w:type="dxa"/>
                  <w:bottom w:w="40" w:type="dxa"/>
                  <w:right w:w="40" w:type="dxa"/>
                </w:tcMar>
                <w:vAlign w:val="bottom"/>
              </w:tcPr>
            </w:tcPrChange>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Change w:id="437" w:author="Ian Brennan" w:date="2023-04-12T15:36:00Z">
            <w:trPr>
              <w:trHeight w:hRule="exact" w:val="227"/>
            </w:trPr>
          </w:trPrChange>
        </w:trPr>
        <w:tc>
          <w:tcPr>
            <w:tcW w:w="1275" w:type="dxa"/>
            <w:tcMar>
              <w:top w:w="40" w:type="dxa"/>
              <w:left w:w="40" w:type="dxa"/>
              <w:bottom w:w="40" w:type="dxa"/>
              <w:right w:w="40" w:type="dxa"/>
            </w:tcMar>
            <w:vAlign w:val="bottom"/>
            <w:tcPrChange w:id="438" w:author="Ian Brennan" w:date="2023-04-12T15:36:00Z">
              <w:tcPr>
                <w:tcW w:w="1275" w:type="dxa"/>
                <w:tcMar>
                  <w:top w:w="40" w:type="dxa"/>
                  <w:left w:w="40" w:type="dxa"/>
                  <w:bottom w:w="40" w:type="dxa"/>
                  <w:right w:w="40" w:type="dxa"/>
                </w:tcMar>
                <w:vAlign w:val="bottom"/>
              </w:tcPr>
            </w:tcPrChange>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9" w:author="Ian Brennan" w:date="2023-04-12T15:36:00Z">
              <w:tcPr>
                <w:tcW w:w="1560" w:type="dxa"/>
                <w:tcMar>
                  <w:top w:w="40" w:type="dxa"/>
                  <w:left w:w="40" w:type="dxa"/>
                  <w:bottom w:w="40" w:type="dxa"/>
                  <w:right w:w="40" w:type="dxa"/>
                </w:tcMar>
                <w:vAlign w:val="bottom"/>
              </w:tcPr>
            </w:tcPrChange>
          </w:tcPr>
          <w:p w14:paraId="66C26A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40" w:author="Ian Brennan" w:date="2023-04-12T15:36:00Z">
              <w:tcPr>
                <w:tcW w:w="1605" w:type="dxa"/>
                <w:tcMar>
                  <w:top w:w="40" w:type="dxa"/>
                  <w:left w:w="40" w:type="dxa"/>
                  <w:bottom w:w="40" w:type="dxa"/>
                  <w:right w:w="40" w:type="dxa"/>
                </w:tcMar>
                <w:vAlign w:val="bottom"/>
              </w:tcPr>
            </w:tcPrChange>
          </w:tcPr>
          <w:p w14:paraId="4B6EC81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41" w:author="Ian Brennan" w:date="2023-04-12T15:36:00Z">
              <w:tcPr>
                <w:tcW w:w="1425" w:type="dxa"/>
                <w:tcMar>
                  <w:top w:w="40" w:type="dxa"/>
                  <w:left w:w="40" w:type="dxa"/>
                  <w:bottom w:w="40" w:type="dxa"/>
                  <w:right w:w="40" w:type="dxa"/>
                </w:tcMar>
                <w:vAlign w:val="bottom"/>
              </w:tcPr>
            </w:tcPrChange>
          </w:tcPr>
          <w:p w14:paraId="73FFBC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42" w:author="Ian Brennan" w:date="2023-04-12T15:36:00Z">
              <w:tcPr>
                <w:tcW w:w="2220" w:type="dxa"/>
                <w:tcMar>
                  <w:top w:w="40" w:type="dxa"/>
                  <w:left w:w="40" w:type="dxa"/>
                  <w:bottom w:w="40" w:type="dxa"/>
                  <w:right w:w="40" w:type="dxa"/>
                </w:tcMar>
                <w:vAlign w:val="bottom"/>
              </w:tcPr>
            </w:tcPrChange>
          </w:tcPr>
          <w:p w14:paraId="34F439E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parkeri</w:t>
            </w:r>
          </w:p>
        </w:tc>
        <w:tc>
          <w:tcPr>
            <w:tcW w:w="1356" w:type="dxa"/>
            <w:tcMar>
              <w:top w:w="40" w:type="dxa"/>
              <w:left w:w="40" w:type="dxa"/>
              <w:bottom w:w="40" w:type="dxa"/>
              <w:right w:w="40" w:type="dxa"/>
            </w:tcMar>
            <w:vAlign w:val="bottom"/>
            <w:tcPrChange w:id="443" w:author="Ian Brennan" w:date="2023-04-12T15:36:00Z">
              <w:tcPr>
                <w:tcW w:w="1356" w:type="dxa"/>
                <w:tcMar>
                  <w:top w:w="40" w:type="dxa"/>
                  <w:left w:w="40" w:type="dxa"/>
                  <w:bottom w:w="40" w:type="dxa"/>
                  <w:right w:w="40" w:type="dxa"/>
                </w:tcMar>
                <w:vAlign w:val="bottom"/>
              </w:tcPr>
            </w:tcPrChange>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Change w:id="444" w:author="Ian Brennan" w:date="2023-04-12T15:36:00Z">
            <w:trPr>
              <w:trHeight w:hRule="exact" w:val="227"/>
            </w:trPr>
          </w:trPrChange>
        </w:trPr>
        <w:tc>
          <w:tcPr>
            <w:tcW w:w="1275" w:type="dxa"/>
            <w:tcMar>
              <w:top w:w="40" w:type="dxa"/>
              <w:left w:w="40" w:type="dxa"/>
              <w:bottom w:w="40" w:type="dxa"/>
              <w:right w:w="40" w:type="dxa"/>
            </w:tcMar>
            <w:vAlign w:val="bottom"/>
            <w:tcPrChange w:id="445" w:author="Ian Brennan" w:date="2023-04-12T15:36:00Z">
              <w:tcPr>
                <w:tcW w:w="1275" w:type="dxa"/>
                <w:tcMar>
                  <w:top w:w="40" w:type="dxa"/>
                  <w:left w:w="40" w:type="dxa"/>
                  <w:bottom w:w="40" w:type="dxa"/>
                  <w:right w:w="40" w:type="dxa"/>
                </w:tcMar>
                <w:vAlign w:val="bottom"/>
              </w:tcPr>
            </w:tcPrChange>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46" w:author="Ian Brennan" w:date="2023-04-12T15:36:00Z">
              <w:tcPr>
                <w:tcW w:w="1560" w:type="dxa"/>
                <w:tcMar>
                  <w:top w:w="40" w:type="dxa"/>
                  <w:left w:w="40" w:type="dxa"/>
                  <w:bottom w:w="40" w:type="dxa"/>
                  <w:right w:w="40" w:type="dxa"/>
                </w:tcMar>
                <w:vAlign w:val="bottom"/>
              </w:tcPr>
            </w:tcPrChange>
          </w:tcPr>
          <w:p w14:paraId="2F8E2E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47" w:author="Ian Brennan" w:date="2023-04-12T15:36:00Z">
              <w:tcPr>
                <w:tcW w:w="1605" w:type="dxa"/>
                <w:tcMar>
                  <w:top w:w="40" w:type="dxa"/>
                  <w:left w:w="40" w:type="dxa"/>
                  <w:bottom w:w="40" w:type="dxa"/>
                  <w:right w:w="40" w:type="dxa"/>
                </w:tcMar>
                <w:vAlign w:val="bottom"/>
              </w:tcPr>
            </w:tcPrChange>
          </w:tcPr>
          <w:p w14:paraId="7C9035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48" w:author="Ian Brennan" w:date="2023-04-12T15:36:00Z">
              <w:tcPr>
                <w:tcW w:w="1425" w:type="dxa"/>
                <w:tcMar>
                  <w:top w:w="40" w:type="dxa"/>
                  <w:left w:w="40" w:type="dxa"/>
                  <w:bottom w:w="40" w:type="dxa"/>
                  <w:right w:w="40" w:type="dxa"/>
                </w:tcMar>
                <w:vAlign w:val="bottom"/>
              </w:tcPr>
            </w:tcPrChange>
          </w:tcPr>
          <w:p w14:paraId="4367C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49" w:author="Ian Brennan" w:date="2023-04-12T15:36:00Z">
              <w:tcPr>
                <w:tcW w:w="2220" w:type="dxa"/>
                <w:tcMar>
                  <w:top w:w="40" w:type="dxa"/>
                  <w:left w:w="40" w:type="dxa"/>
                  <w:bottom w:w="40" w:type="dxa"/>
                  <w:right w:w="40" w:type="dxa"/>
                </w:tcMar>
                <w:vAlign w:val="bottom"/>
              </w:tcPr>
            </w:tcPrChange>
          </w:tcPr>
          <w:p w14:paraId="00987D3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balbus</w:t>
            </w:r>
          </w:p>
        </w:tc>
        <w:tc>
          <w:tcPr>
            <w:tcW w:w="1356" w:type="dxa"/>
            <w:tcMar>
              <w:top w:w="40" w:type="dxa"/>
              <w:left w:w="40" w:type="dxa"/>
              <w:bottom w:w="40" w:type="dxa"/>
              <w:right w:w="40" w:type="dxa"/>
            </w:tcMar>
            <w:vAlign w:val="bottom"/>
            <w:tcPrChange w:id="450" w:author="Ian Brennan" w:date="2023-04-12T15:36:00Z">
              <w:tcPr>
                <w:tcW w:w="1356" w:type="dxa"/>
                <w:tcMar>
                  <w:top w:w="40" w:type="dxa"/>
                  <w:left w:w="40" w:type="dxa"/>
                  <w:bottom w:w="40" w:type="dxa"/>
                  <w:right w:w="40" w:type="dxa"/>
                </w:tcMar>
                <w:vAlign w:val="bottom"/>
              </w:tcPr>
            </w:tcPrChange>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Change w:id="451" w:author="Ian Brennan" w:date="2023-04-12T15:36:00Z">
            <w:trPr>
              <w:trHeight w:hRule="exact" w:val="227"/>
            </w:trPr>
          </w:trPrChange>
        </w:trPr>
        <w:tc>
          <w:tcPr>
            <w:tcW w:w="1275" w:type="dxa"/>
            <w:tcMar>
              <w:top w:w="40" w:type="dxa"/>
              <w:left w:w="40" w:type="dxa"/>
              <w:bottom w:w="40" w:type="dxa"/>
              <w:right w:w="40" w:type="dxa"/>
            </w:tcMar>
            <w:vAlign w:val="bottom"/>
            <w:tcPrChange w:id="452" w:author="Ian Brennan" w:date="2023-04-12T15:36:00Z">
              <w:tcPr>
                <w:tcW w:w="1275" w:type="dxa"/>
                <w:tcMar>
                  <w:top w:w="40" w:type="dxa"/>
                  <w:left w:w="40" w:type="dxa"/>
                  <w:bottom w:w="40" w:type="dxa"/>
                  <w:right w:w="40" w:type="dxa"/>
                </w:tcMar>
                <w:vAlign w:val="bottom"/>
              </w:tcPr>
            </w:tcPrChange>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53" w:author="Ian Brennan" w:date="2023-04-12T15:36:00Z">
              <w:tcPr>
                <w:tcW w:w="1560" w:type="dxa"/>
                <w:tcMar>
                  <w:top w:w="40" w:type="dxa"/>
                  <w:left w:w="40" w:type="dxa"/>
                  <w:bottom w:w="40" w:type="dxa"/>
                  <w:right w:w="40" w:type="dxa"/>
                </w:tcMar>
                <w:vAlign w:val="bottom"/>
              </w:tcPr>
            </w:tcPrChange>
          </w:tcPr>
          <w:p w14:paraId="5348A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54" w:author="Ian Brennan" w:date="2023-04-12T15:36:00Z">
              <w:tcPr>
                <w:tcW w:w="1605" w:type="dxa"/>
                <w:tcMar>
                  <w:top w:w="40" w:type="dxa"/>
                  <w:left w:w="40" w:type="dxa"/>
                  <w:bottom w:w="40" w:type="dxa"/>
                  <w:right w:w="40" w:type="dxa"/>
                </w:tcMar>
                <w:vAlign w:val="bottom"/>
              </w:tcPr>
            </w:tcPrChange>
          </w:tcPr>
          <w:p w14:paraId="24C032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55" w:author="Ian Brennan" w:date="2023-04-12T15:36:00Z">
              <w:tcPr>
                <w:tcW w:w="1425" w:type="dxa"/>
                <w:tcMar>
                  <w:top w:w="40" w:type="dxa"/>
                  <w:left w:w="40" w:type="dxa"/>
                  <w:bottom w:w="40" w:type="dxa"/>
                  <w:right w:w="40" w:type="dxa"/>
                </w:tcMar>
                <w:vAlign w:val="bottom"/>
              </w:tcPr>
            </w:tcPrChange>
          </w:tcPr>
          <w:p w14:paraId="7C54D8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56" w:author="Ian Brennan" w:date="2023-04-12T15:36:00Z">
              <w:tcPr>
                <w:tcW w:w="2220" w:type="dxa"/>
                <w:tcMar>
                  <w:top w:w="40" w:type="dxa"/>
                  <w:left w:w="40" w:type="dxa"/>
                  <w:bottom w:w="40" w:type="dxa"/>
                  <w:right w:w="40" w:type="dxa"/>
                </w:tcMar>
                <w:vAlign w:val="bottom"/>
              </w:tcPr>
            </w:tcPrChange>
          </w:tcPr>
          <w:p w14:paraId="5E00C91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bewaniensis</w:t>
            </w:r>
          </w:p>
        </w:tc>
        <w:tc>
          <w:tcPr>
            <w:tcW w:w="1356" w:type="dxa"/>
            <w:tcMar>
              <w:top w:w="40" w:type="dxa"/>
              <w:left w:w="40" w:type="dxa"/>
              <w:bottom w:w="40" w:type="dxa"/>
              <w:right w:w="40" w:type="dxa"/>
            </w:tcMar>
            <w:vAlign w:val="bottom"/>
            <w:tcPrChange w:id="457" w:author="Ian Brennan" w:date="2023-04-12T15:36:00Z">
              <w:tcPr>
                <w:tcW w:w="1356" w:type="dxa"/>
                <w:tcMar>
                  <w:top w:w="40" w:type="dxa"/>
                  <w:left w:w="40" w:type="dxa"/>
                  <w:bottom w:w="40" w:type="dxa"/>
                  <w:right w:w="40" w:type="dxa"/>
                </w:tcMar>
                <w:vAlign w:val="bottom"/>
              </w:tcPr>
            </w:tcPrChange>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Change w:id="458" w:author="Ian Brennan" w:date="2023-04-12T15:36:00Z">
            <w:trPr>
              <w:trHeight w:hRule="exact" w:val="227"/>
            </w:trPr>
          </w:trPrChange>
        </w:trPr>
        <w:tc>
          <w:tcPr>
            <w:tcW w:w="1275" w:type="dxa"/>
            <w:tcMar>
              <w:top w:w="40" w:type="dxa"/>
              <w:left w:w="40" w:type="dxa"/>
              <w:bottom w:w="40" w:type="dxa"/>
              <w:right w:w="40" w:type="dxa"/>
            </w:tcMar>
            <w:vAlign w:val="bottom"/>
            <w:tcPrChange w:id="459" w:author="Ian Brennan" w:date="2023-04-12T15:36:00Z">
              <w:tcPr>
                <w:tcW w:w="1275" w:type="dxa"/>
                <w:tcMar>
                  <w:top w:w="40" w:type="dxa"/>
                  <w:left w:w="40" w:type="dxa"/>
                  <w:bottom w:w="40" w:type="dxa"/>
                  <w:right w:w="40" w:type="dxa"/>
                </w:tcMar>
                <w:vAlign w:val="bottom"/>
              </w:tcPr>
            </w:tcPrChange>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60" w:author="Ian Brennan" w:date="2023-04-12T15:36:00Z">
              <w:tcPr>
                <w:tcW w:w="1560" w:type="dxa"/>
                <w:tcMar>
                  <w:top w:w="40" w:type="dxa"/>
                  <w:left w:w="40" w:type="dxa"/>
                  <w:bottom w:w="40" w:type="dxa"/>
                  <w:right w:w="40" w:type="dxa"/>
                </w:tcMar>
                <w:vAlign w:val="bottom"/>
              </w:tcPr>
            </w:tcPrChange>
          </w:tcPr>
          <w:p w14:paraId="7CAAC9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61" w:author="Ian Brennan" w:date="2023-04-12T15:36:00Z">
              <w:tcPr>
                <w:tcW w:w="1605" w:type="dxa"/>
                <w:tcMar>
                  <w:top w:w="40" w:type="dxa"/>
                  <w:left w:w="40" w:type="dxa"/>
                  <w:bottom w:w="40" w:type="dxa"/>
                  <w:right w:w="40" w:type="dxa"/>
                </w:tcMar>
                <w:vAlign w:val="bottom"/>
              </w:tcPr>
            </w:tcPrChange>
          </w:tcPr>
          <w:p w14:paraId="3F0F73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62" w:author="Ian Brennan" w:date="2023-04-12T15:36:00Z">
              <w:tcPr>
                <w:tcW w:w="1425" w:type="dxa"/>
                <w:tcMar>
                  <w:top w:w="40" w:type="dxa"/>
                  <w:left w:w="40" w:type="dxa"/>
                  <w:bottom w:w="40" w:type="dxa"/>
                  <w:right w:w="40" w:type="dxa"/>
                </w:tcMar>
                <w:vAlign w:val="bottom"/>
              </w:tcPr>
            </w:tcPrChange>
          </w:tcPr>
          <w:p w14:paraId="4EC97A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63" w:author="Ian Brennan" w:date="2023-04-12T15:36:00Z">
              <w:tcPr>
                <w:tcW w:w="2220" w:type="dxa"/>
                <w:tcMar>
                  <w:top w:w="40" w:type="dxa"/>
                  <w:left w:w="40" w:type="dxa"/>
                  <w:bottom w:w="40" w:type="dxa"/>
                  <w:right w:w="40" w:type="dxa"/>
                </w:tcMar>
                <w:vAlign w:val="bottom"/>
              </w:tcPr>
            </w:tcPrChange>
          </w:tcPr>
          <w:p w14:paraId="2265825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crepitans</w:t>
            </w:r>
          </w:p>
        </w:tc>
        <w:tc>
          <w:tcPr>
            <w:tcW w:w="1356" w:type="dxa"/>
            <w:tcMar>
              <w:top w:w="40" w:type="dxa"/>
              <w:left w:w="40" w:type="dxa"/>
              <w:bottom w:w="40" w:type="dxa"/>
              <w:right w:w="40" w:type="dxa"/>
            </w:tcMar>
            <w:vAlign w:val="bottom"/>
            <w:tcPrChange w:id="464" w:author="Ian Brennan" w:date="2023-04-12T15:36:00Z">
              <w:tcPr>
                <w:tcW w:w="1356" w:type="dxa"/>
                <w:tcMar>
                  <w:top w:w="40" w:type="dxa"/>
                  <w:left w:w="40" w:type="dxa"/>
                  <w:bottom w:w="40" w:type="dxa"/>
                  <w:right w:w="40" w:type="dxa"/>
                </w:tcMar>
                <w:vAlign w:val="bottom"/>
              </w:tcPr>
            </w:tcPrChange>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Change w:id="465" w:author="Ian Brennan" w:date="2023-04-12T15:36:00Z">
            <w:trPr>
              <w:trHeight w:hRule="exact" w:val="227"/>
            </w:trPr>
          </w:trPrChange>
        </w:trPr>
        <w:tc>
          <w:tcPr>
            <w:tcW w:w="1275" w:type="dxa"/>
            <w:tcMar>
              <w:top w:w="40" w:type="dxa"/>
              <w:left w:w="40" w:type="dxa"/>
              <w:bottom w:w="40" w:type="dxa"/>
              <w:right w:w="40" w:type="dxa"/>
            </w:tcMar>
            <w:vAlign w:val="bottom"/>
            <w:tcPrChange w:id="466" w:author="Ian Brennan" w:date="2023-04-12T15:36:00Z">
              <w:tcPr>
                <w:tcW w:w="1275" w:type="dxa"/>
                <w:tcMar>
                  <w:top w:w="40" w:type="dxa"/>
                  <w:left w:w="40" w:type="dxa"/>
                  <w:bottom w:w="40" w:type="dxa"/>
                  <w:right w:w="40" w:type="dxa"/>
                </w:tcMar>
                <w:vAlign w:val="bottom"/>
              </w:tcPr>
            </w:tcPrChange>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67" w:author="Ian Brennan" w:date="2023-04-12T15:36:00Z">
              <w:tcPr>
                <w:tcW w:w="1560" w:type="dxa"/>
                <w:tcMar>
                  <w:top w:w="40" w:type="dxa"/>
                  <w:left w:w="40" w:type="dxa"/>
                  <w:bottom w:w="40" w:type="dxa"/>
                  <w:right w:w="40" w:type="dxa"/>
                </w:tcMar>
                <w:vAlign w:val="bottom"/>
              </w:tcPr>
            </w:tcPrChange>
          </w:tcPr>
          <w:p w14:paraId="79E277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68" w:author="Ian Brennan" w:date="2023-04-12T15:36:00Z">
              <w:tcPr>
                <w:tcW w:w="1605" w:type="dxa"/>
                <w:tcMar>
                  <w:top w:w="40" w:type="dxa"/>
                  <w:left w:w="40" w:type="dxa"/>
                  <w:bottom w:w="40" w:type="dxa"/>
                  <w:right w:w="40" w:type="dxa"/>
                </w:tcMar>
                <w:vAlign w:val="bottom"/>
              </w:tcPr>
            </w:tcPrChange>
          </w:tcPr>
          <w:p w14:paraId="7FFC79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69" w:author="Ian Brennan" w:date="2023-04-12T15:36:00Z">
              <w:tcPr>
                <w:tcW w:w="1425" w:type="dxa"/>
                <w:tcMar>
                  <w:top w:w="40" w:type="dxa"/>
                  <w:left w:w="40" w:type="dxa"/>
                  <w:bottom w:w="40" w:type="dxa"/>
                  <w:right w:w="40" w:type="dxa"/>
                </w:tcMar>
                <w:vAlign w:val="bottom"/>
              </w:tcPr>
            </w:tcPrChange>
          </w:tcPr>
          <w:p w14:paraId="13DB1F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70" w:author="Ian Brennan" w:date="2023-04-12T15:36:00Z">
              <w:tcPr>
                <w:tcW w:w="2220" w:type="dxa"/>
                <w:tcMar>
                  <w:top w:w="40" w:type="dxa"/>
                  <w:left w:w="40" w:type="dxa"/>
                  <w:bottom w:w="40" w:type="dxa"/>
                  <w:right w:w="40" w:type="dxa"/>
                </w:tcMar>
                <w:vAlign w:val="bottom"/>
              </w:tcPr>
            </w:tcPrChange>
          </w:tcPr>
          <w:p w14:paraId="585519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infacetus</w:t>
            </w:r>
          </w:p>
        </w:tc>
        <w:tc>
          <w:tcPr>
            <w:tcW w:w="1356" w:type="dxa"/>
            <w:tcMar>
              <w:top w:w="40" w:type="dxa"/>
              <w:left w:w="40" w:type="dxa"/>
              <w:bottom w:w="40" w:type="dxa"/>
              <w:right w:w="40" w:type="dxa"/>
            </w:tcMar>
            <w:vAlign w:val="bottom"/>
            <w:tcPrChange w:id="471" w:author="Ian Brennan" w:date="2023-04-12T15:36:00Z">
              <w:tcPr>
                <w:tcW w:w="1356" w:type="dxa"/>
                <w:tcMar>
                  <w:top w:w="40" w:type="dxa"/>
                  <w:left w:w="40" w:type="dxa"/>
                  <w:bottom w:w="40" w:type="dxa"/>
                  <w:right w:w="40" w:type="dxa"/>
                </w:tcMar>
                <w:vAlign w:val="bottom"/>
              </w:tcPr>
            </w:tcPrChange>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Change w:id="472" w:author="Ian Brennan" w:date="2023-04-12T15:36:00Z">
            <w:trPr>
              <w:trHeight w:hRule="exact" w:val="227"/>
            </w:trPr>
          </w:trPrChange>
        </w:trPr>
        <w:tc>
          <w:tcPr>
            <w:tcW w:w="1275" w:type="dxa"/>
            <w:tcMar>
              <w:top w:w="40" w:type="dxa"/>
              <w:left w:w="40" w:type="dxa"/>
              <w:bottom w:w="40" w:type="dxa"/>
              <w:right w:w="40" w:type="dxa"/>
            </w:tcMar>
            <w:vAlign w:val="bottom"/>
            <w:tcPrChange w:id="473" w:author="Ian Brennan" w:date="2023-04-12T15:36:00Z">
              <w:tcPr>
                <w:tcW w:w="1275" w:type="dxa"/>
                <w:tcMar>
                  <w:top w:w="40" w:type="dxa"/>
                  <w:left w:w="40" w:type="dxa"/>
                  <w:bottom w:w="40" w:type="dxa"/>
                  <w:right w:w="40" w:type="dxa"/>
                </w:tcMar>
                <w:vAlign w:val="bottom"/>
              </w:tcPr>
            </w:tcPrChange>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74" w:author="Ian Brennan" w:date="2023-04-12T15:36:00Z">
              <w:tcPr>
                <w:tcW w:w="1560" w:type="dxa"/>
                <w:tcMar>
                  <w:top w:w="40" w:type="dxa"/>
                  <w:left w:w="40" w:type="dxa"/>
                  <w:bottom w:w="40" w:type="dxa"/>
                  <w:right w:w="40" w:type="dxa"/>
                </w:tcMar>
                <w:vAlign w:val="bottom"/>
              </w:tcPr>
            </w:tcPrChange>
          </w:tcPr>
          <w:p w14:paraId="0C5DAB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75" w:author="Ian Brennan" w:date="2023-04-12T15:36:00Z">
              <w:tcPr>
                <w:tcW w:w="1605" w:type="dxa"/>
                <w:tcMar>
                  <w:top w:w="40" w:type="dxa"/>
                  <w:left w:w="40" w:type="dxa"/>
                  <w:bottom w:w="40" w:type="dxa"/>
                  <w:right w:w="40" w:type="dxa"/>
                </w:tcMar>
                <w:vAlign w:val="bottom"/>
              </w:tcPr>
            </w:tcPrChange>
          </w:tcPr>
          <w:p w14:paraId="0091CB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76" w:author="Ian Brennan" w:date="2023-04-12T15:36:00Z">
              <w:tcPr>
                <w:tcW w:w="1425" w:type="dxa"/>
                <w:tcMar>
                  <w:top w:w="40" w:type="dxa"/>
                  <w:left w:w="40" w:type="dxa"/>
                  <w:bottom w:w="40" w:type="dxa"/>
                  <w:right w:w="40" w:type="dxa"/>
                </w:tcMar>
                <w:vAlign w:val="bottom"/>
              </w:tcPr>
            </w:tcPrChange>
          </w:tcPr>
          <w:p w14:paraId="74399C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77" w:author="Ian Brennan" w:date="2023-04-12T15:36:00Z">
              <w:tcPr>
                <w:tcW w:w="2220" w:type="dxa"/>
                <w:tcMar>
                  <w:top w:w="40" w:type="dxa"/>
                  <w:left w:w="40" w:type="dxa"/>
                  <w:bottom w:w="40" w:type="dxa"/>
                  <w:right w:w="40" w:type="dxa"/>
                </w:tcMar>
                <w:vAlign w:val="bottom"/>
              </w:tcPr>
            </w:tcPrChange>
          </w:tcPr>
          <w:p w14:paraId="6124D7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hosmeri</w:t>
            </w:r>
          </w:p>
        </w:tc>
        <w:tc>
          <w:tcPr>
            <w:tcW w:w="1356" w:type="dxa"/>
            <w:tcMar>
              <w:top w:w="40" w:type="dxa"/>
              <w:left w:w="40" w:type="dxa"/>
              <w:bottom w:w="40" w:type="dxa"/>
              <w:right w:w="40" w:type="dxa"/>
            </w:tcMar>
            <w:vAlign w:val="bottom"/>
            <w:tcPrChange w:id="478" w:author="Ian Brennan" w:date="2023-04-12T15:36:00Z">
              <w:tcPr>
                <w:tcW w:w="1356" w:type="dxa"/>
                <w:tcMar>
                  <w:top w:w="40" w:type="dxa"/>
                  <w:left w:w="40" w:type="dxa"/>
                  <w:bottom w:w="40" w:type="dxa"/>
                  <w:right w:w="40" w:type="dxa"/>
                </w:tcMar>
                <w:vAlign w:val="bottom"/>
              </w:tcPr>
            </w:tcPrChange>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Change w:id="479" w:author="Ian Brennan" w:date="2023-04-12T15:36:00Z">
            <w:trPr>
              <w:trHeight w:hRule="exact" w:val="227"/>
            </w:trPr>
          </w:trPrChange>
        </w:trPr>
        <w:tc>
          <w:tcPr>
            <w:tcW w:w="1275" w:type="dxa"/>
            <w:tcMar>
              <w:top w:w="40" w:type="dxa"/>
              <w:left w:w="40" w:type="dxa"/>
              <w:bottom w:w="40" w:type="dxa"/>
              <w:right w:w="40" w:type="dxa"/>
            </w:tcMar>
            <w:vAlign w:val="bottom"/>
            <w:tcPrChange w:id="480" w:author="Ian Brennan" w:date="2023-04-12T15:36:00Z">
              <w:tcPr>
                <w:tcW w:w="1275" w:type="dxa"/>
                <w:tcMar>
                  <w:top w:w="40" w:type="dxa"/>
                  <w:left w:w="40" w:type="dxa"/>
                  <w:bottom w:w="40" w:type="dxa"/>
                  <w:right w:w="40" w:type="dxa"/>
                </w:tcMar>
                <w:vAlign w:val="bottom"/>
              </w:tcPr>
            </w:tcPrChange>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81" w:author="Ian Brennan" w:date="2023-04-12T15:36:00Z">
              <w:tcPr>
                <w:tcW w:w="1560" w:type="dxa"/>
                <w:tcMar>
                  <w:top w:w="40" w:type="dxa"/>
                  <w:left w:w="40" w:type="dxa"/>
                  <w:bottom w:w="40" w:type="dxa"/>
                  <w:right w:w="40" w:type="dxa"/>
                </w:tcMar>
                <w:vAlign w:val="bottom"/>
              </w:tcPr>
            </w:tcPrChange>
          </w:tcPr>
          <w:p w14:paraId="21B6EF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482" w:author="Ian Brennan" w:date="2023-04-12T15:36:00Z">
              <w:tcPr>
                <w:tcW w:w="1605" w:type="dxa"/>
                <w:tcMar>
                  <w:top w:w="40" w:type="dxa"/>
                  <w:left w:w="40" w:type="dxa"/>
                  <w:bottom w:w="40" w:type="dxa"/>
                  <w:right w:w="40" w:type="dxa"/>
                </w:tcMar>
                <w:vAlign w:val="bottom"/>
              </w:tcPr>
            </w:tcPrChange>
          </w:tcPr>
          <w:p w14:paraId="020C6C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Calyptocephalellidae</w:t>
            </w:r>
          </w:p>
        </w:tc>
        <w:tc>
          <w:tcPr>
            <w:tcW w:w="1425" w:type="dxa"/>
            <w:shd w:val="clear" w:color="auto" w:fill="FFFFFF"/>
            <w:tcMar>
              <w:top w:w="40" w:type="dxa"/>
              <w:left w:w="40" w:type="dxa"/>
              <w:bottom w:w="40" w:type="dxa"/>
              <w:right w:w="40" w:type="dxa"/>
            </w:tcMar>
            <w:vAlign w:val="bottom"/>
            <w:tcPrChange w:id="483" w:author="Ian Brennan" w:date="2023-04-12T15:36:00Z">
              <w:tcPr>
                <w:tcW w:w="1425" w:type="dxa"/>
                <w:shd w:val="clear" w:color="auto" w:fill="FFFFFF"/>
                <w:tcMar>
                  <w:top w:w="40" w:type="dxa"/>
                  <w:left w:w="40" w:type="dxa"/>
                  <w:bottom w:w="40" w:type="dxa"/>
                  <w:right w:w="40" w:type="dxa"/>
                </w:tcMar>
                <w:vAlign w:val="bottom"/>
              </w:tcPr>
            </w:tcPrChange>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84" w:author="Ian Brennan" w:date="2023-04-12T15:36:00Z">
              <w:tcPr>
                <w:tcW w:w="2220" w:type="dxa"/>
                <w:tcMar>
                  <w:top w:w="40" w:type="dxa"/>
                  <w:left w:w="40" w:type="dxa"/>
                  <w:bottom w:w="40" w:type="dxa"/>
                  <w:right w:w="40" w:type="dxa"/>
                </w:tcMar>
                <w:vAlign w:val="bottom"/>
              </w:tcPr>
            </w:tcPrChange>
          </w:tcPr>
          <w:p w14:paraId="7B459E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Calyptocephalella gayi</w:t>
            </w:r>
          </w:p>
        </w:tc>
        <w:tc>
          <w:tcPr>
            <w:tcW w:w="1356" w:type="dxa"/>
            <w:tcMar>
              <w:top w:w="40" w:type="dxa"/>
              <w:left w:w="40" w:type="dxa"/>
              <w:bottom w:w="40" w:type="dxa"/>
              <w:right w:w="40" w:type="dxa"/>
            </w:tcMar>
            <w:vAlign w:val="bottom"/>
            <w:tcPrChange w:id="485" w:author="Ian Brennan" w:date="2023-04-12T15:36:00Z">
              <w:tcPr>
                <w:tcW w:w="1356" w:type="dxa"/>
                <w:tcMar>
                  <w:top w:w="40" w:type="dxa"/>
                  <w:left w:w="40" w:type="dxa"/>
                  <w:bottom w:w="40" w:type="dxa"/>
                  <w:right w:w="40" w:type="dxa"/>
                </w:tcMar>
                <w:vAlign w:val="bottom"/>
              </w:tcPr>
            </w:tcPrChange>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F23135"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214AB39" w14:textId="1B43E3AE" w:rsidR="006211A3" w:rsidRDefault="00000000">
            <w:pPr>
              <w:spacing w:line="240" w:lineRule="auto"/>
              <w:rPr>
                <w:rFonts w:ascii="CMU Serif Roman" w:eastAsia="CMU Serif Roman" w:hAnsi="CMU Serif Roman" w:cs="CMU Serif Roman"/>
                <w:sz w:val="16"/>
                <w:szCs w:val="16"/>
              </w:rPr>
            </w:pPr>
            <w:del w:id="486" w:author="Ian Brennan" w:date="2023-04-12T15:36:00Z">
              <w:r>
                <w:rPr>
                  <w:rFonts w:ascii="CMU Serif Roman" w:eastAsia="CMU Serif Roman" w:hAnsi="CMU Serif Roman" w:cs="CMU Serif Roman"/>
                  <w:sz w:val="16"/>
                  <w:szCs w:val="16"/>
                </w:rPr>
                <w:delText>Rheobatrachidae</w:delText>
              </w:r>
            </w:del>
            <w:ins w:id="487"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silus</w:t>
            </w:r>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F23135"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B996B2A" w14:textId="16825405" w:rsidR="006211A3" w:rsidRDefault="00000000">
            <w:pPr>
              <w:spacing w:line="240" w:lineRule="auto"/>
              <w:rPr>
                <w:rFonts w:ascii="CMU Serif Roman" w:eastAsia="CMU Serif Roman" w:hAnsi="CMU Serif Roman" w:cs="CMU Serif Roman"/>
                <w:sz w:val="16"/>
                <w:szCs w:val="16"/>
              </w:rPr>
            </w:pPr>
            <w:del w:id="488" w:author="Ian Brennan" w:date="2023-04-12T15:36:00Z">
              <w:r>
                <w:rPr>
                  <w:rFonts w:ascii="CMU Serif Roman" w:eastAsia="CMU Serif Roman" w:hAnsi="CMU Serif Roman" w:cs="CMU Serif Roman"/>
                  <w:sz w:val="16"/>
                  <w:szCs w:val="16"/>
                </w:rPr>
                <w:delText>Rheobatrachidae</w:delText>
              </w:r>
            </w:del>
            <w:ins w:id="489"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vitellinus</w:t>
            </w:r>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F23135"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3D3AD41" w14:textId="20DDF413" w:rsidR="006211A3" w:rsidRDefault="00000000">
            <w:pPr>
              <w:spacing w:line="240" w:lineRule="auto"/>
              <w:rPr>
                <w:rFonts w:ascii="CMU Serif Roman" w:eastAsia="CMU Serif Roman" w:hAnsi="CMU Serif Roman" w:cs="CMU Serif Roman"/>
                <w:sz w:val="16"/>
                <w:szCs w:val="16"/>
              </w:rPr>
            </w:pPr>
            <w:del w:id="490" w:author="Ian Brennan" w:date="2023-04-12T15:36:00Z">
              <w:r>
                <w:rPr>
                  <w:rFonts w:ascii="CMU Serif Roman" w:eastAsia="CMU Serif Roman" w:hAnsi="CMU Serif Roman" w:cs="CMU Serif Roman"/>
                  <w:sz w:val="16"/>
                  <w:szCs w:val="16"/>
                </w:rPr>
                <w:delText>Mixophyidae</w:delText>
              </w:r>
            </w:del>
            <w:ins w:id="491"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balbus</w:t>
            </w:r>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F23135"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7B7AC6" w14:textId="7DE92F7A" w:rsidR="006211A3" w:rsidRDefault="00000000">
            <w:pPr>
              <w:spacing w:line="240" w:lineRule="auto"/>
              <w:rPr>
                <w:rFonts w:ascii="CMU Serif Roman" w:eastAsia="CMU Serif Roman" w:hAnsi="CMU Serif Roman" w:cs="CMU Serif Roman"/>
                <w:sz w:val="16"/>
                <w:szCs w:val="16"/>
              </w:rPr>
            </w:pPr>
            <w:del w:id="492" w:author="Ian Brennan" w:date="2023-04-12T15:36:00Z">
              <w:r>
                <w:rPr>
                  <w:rFonts w:ascii="CMU Serif Roman" w:eastAsia="CMU Serif Roman" w:hAnsi="CMU Serif Roman" w:cs="CMU Serif Roman"/>
                  <w:sz w:val="16"/>
                  <w:szCs w:val="16"/>
                </w:rPr>
                <w:delText>Mixophyidae</w:delText>
              </w:r>
            </w:del>
            <w:ins w:id="493"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hihihorlo</w:t>
            </w:r>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F23135"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Lechriodus fletcheri</w:t>
            </w:r>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F23135"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Opisthodon ornatus</w:t>
            </w:r>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Change w:id="494" w:author="Ian Brennan" w:date="2023-04-12T15:36:00Z">
            <w:trPr>
              <w:trHeight w:hRule="exact" w:val="227"/>
            </w:trPr>
          </w:trPrChange>
        </w:trPr>
        <w:tc>
          <w:tcPr>
            <w:tcW w:w="1275" w:type="dxa"/>
            <w:tcMar>
              <w:top w:w="40" w:type="dxa"/>
              <w:left w:w="40" w:type="dxa"/>
              <w:bottom w:w="40" w:type="dxa"/>
              <w:right w:w="40" w:type="dxa"/>
            </w:tcMar>
            <w:vAlign w:val="bottom"/>
            <w:tcPrChange w:id="495" w:author="Ian Brennan" w:date="2023-04-12T15:36:00Z">
              <w:tcPr>
                <w:tcW w:w="1275" w:type="dxa"/>
                <w:tcMar>
                  <w:top w:w="40" w:type="dxa"/>
                  <w:left w:w="40" w:type="dxa"/>
                  <w:bottom w:w="40" w:type="dxa"/>
                  <w:right w:w="40" w:type="dxa"/>
                </w:tcMar>
                <w:vAlign w:val="bottom"/>
              </w:tcPr>
            </w:tcPrChange>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96" w:author="Ian Brennan" w:date="2023-04-12T15:36:00Z">
              <w:tcPr>
                <w:tcW w:w="1560" w:type="dxa"/>
                <w:tcMar>
                  <w:top w:w="40" w:type="dxa"/>
                  <w:left w:w="40" w:type="dxa"/>
                  <w:bottom w:w="40" w:type="dxa"/>
                  <w:right w:w="40" w:type="dxa"/>
                </w:tcMar>
                <w:vAlign w:val="bottom"/>
              </w:tcPr>
            </w:tcPrChange>
          </w:tcPr>
          <w:p w14:paraId="4C871E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497" w:author="Ian Brennan" w:date="2023-04-12T15:36:00Z">
              <w:tcPr>
                <w:tcW w:w="1605" w:type="dxa"/>
                <w:tcMar>
                  <w:top w:w="40" w:type="dxa"/>
                  <w:left w:w="40" w:type="dxa"/>
                  <w:bottom w:w="40" w:type="dxa"/>
                  <w:right w:w="40" w:type="dxa"/>
                </w:tcMar>
                <w:vAlign w:val="bottom"/>
              </w:tcPr>
            </w:tcPrChange>
          </w:tcPr>
          <w:p w14:paraId="769C48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498" w:author="Ian Brennan" w:date="2023-04-12T15:36:00Z">
              <w:tcPr>
                <w:tcW w:w="1425" w:type="dxa"/>
                <w:shd w:val="clear" w:color="auto" w:fill="FFFFFF"/>
                <w:tcMar>
                  <w:top w:w="40" w:type="dxa"/>
                  <w:left w:w="40" w:type="dxa"/>
                  <w:bottom w:w="40" w:type="dxa"/>
                  <w:right w:w="40" w:type="dxa"/>
                </w:tcMar>
                <w:vAlign w:val="bottom"/>
              </w:tcPr>
            </w:tcPrChange>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99" w:author="Ian Brennan" w:date="2023-04-12T15:36:00Z">
              <w:tcPr>
                <w:tcW w:w="2220" w:type="dxa"/>
                <w:tcMar>
                  <w:top w:w="40" w:type="dxa"/>
                  <w:left w:w="40" w:type="dxa"/>
                  <w:bottom w:w="40" w:type="dxa"/>
                  <w:right w:w="40" w:type="dxa"/>
                </w:tcMar>
                <w:vAlign w:val="bottom"/>
              </w:tcPr>
            </w:tcPrChange>
          </w:tcPr>
          <w:p w14:paraId="240A94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Heleioporus australiacus</w:t>
            </w:r>
          </w:p>
        </w:tc>
        <w:tc>
          <w:tcPr>
            <w:tcW w:w="1356" w:type="dxa"/>
            <w:tcMar>
              <w:top w:w="40" w:type="dxa"/>
              <w:left w:w="40" w:type="dxa"/>
              <w:bottom w:w="40" w:type="dxa"/>
              <w:right w:w="40" w:type="dxa"/>
            </w:tcMar>
            <w:vAlign w:val="bottom"/>
            <w:tcPrChange w:id="500" w:author="Ian Brennan" w:date="2023-04-12T15:36:00Z">
              <w:tcPr>
                <w:tcW w:w="1356" w:type="dxa"/>
                <w:tcMar>
                  <w:top w:w="40" w:type="dxa"/>
                  <w:left w:w="40" w:type="dxa"/>
                  <w:bottom w:w="40" w:type="dxa"/>
                  <w:right w:w="40" w:type="dxa"/>
                </w:tcMar>
                <w:vAlign w:val="bottom"/>
              </w:tcPr>
            </w:tcPrChange>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Change w:id="501" w:author="Ian Brennan" w:date="2023-04-12T15:36:00Z">
            <w:trPr>
              <w:trHeight w:hRule="exact" w:val="227"/>
            </w:trPr>
          </w:trPrChange>
        </w:trPr>
        <w:tc>
          <w:tcPr>
            <w:tcW w:w="1275" w:type="dxa"/>
            <w:tcMar>
              <w:top w:w="40" w:type="dxa"/>
              <w:left w:w="40" w:type="dxa"/>
              <w:bottom w:w="40" w:type="dxa"/>
              <w:right w:w="40" w:type="dxa"/>
            </w:tcMar>
            <w:vAlign w:val="bottom"/>
            <w:tcPrChange w:id="502" w:author="Ian Brennan" w:date="2023-04-12T15:36:00Z">
              <w:tcPr>
                <w:tcW w:w="1275" w:type="dxa"/>
                <w:tcMar>
                  <w:top w:w="40" w:type="dxa"/>
                  <w:left w:w="40" w:type="dxa"/>
                  <w:bottom w:w="40" w:type="dxa"/>
                  <w:right w:w="40" w:type="dxa"/>
                </w:tcMar>
                <w:vAlign w:val="bottom"/>
              </w:tcPr>
            </w:tcPrChange>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03" w:author="Ian Brennan" w:date="2023-04-12T15:36:00Z">
              <w:tcPr>
                <w:tcW w:w="1560" w:type="dxa"/>
                <w:tcMar>
                  <w:top w:w="40" w:type="dxa"/>
                  <w:left w:w="40" w:type="dxa"/>
                  <w:bottom w:w="40" w:type="dxa"/>
                  <w:right w:w="40" w:type="dxa"/>
                </w:tcMar>
                <w:vAlign w:val="bottom"/>
              </w:tcPr>
            </w:tcPrChange>
          </w:tcPr>
          <w:p w14:paraId="65528C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504" w:author="Ian Brennan" w:date="2023-04-12T15:36:00Z">
              <w:tcPr>
                <w:tcW w:w="1605" w:type="dxa"/>
                <w:tcMar>
                  <w:top w:w="40" w:type="dxa"/>
                  <w:left w:w="40" w:type="dxa"/>
                  <w:bottom w:w="40" w:type="dxa"/>
                  <w:right w:w="40" w:type="dxa"/>
                </w:tcMar>
                <w:vAlign w:val="bottom"/>
              </w:tcPr>
            </w:tcPrChange>
          </w:tcPr>
          <w:p w14:paraId="2AD47A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505" w:author="Ian Brennan" w:date="2023-04-12T15:36:00Z">
              <w:tcPr>
                <w:tcW w:w="1425" w:type="dxa"/>
                <w:shd w:val="clear" w:color="auto" w:fill="FFFFFF"/>
                <w:tcMar>
                  <w:top w:w="40" w:type="dxa"/>
                  <w:left w:w="40" w:type="dxa"/>
                  <w:bottom w:w="40" w:type="dxa"/>
                  <w:right w:w="40" w:type="dxa"/>
                </w:tcMar>
                <w:vAlign w:val="bottom"/>
              </w:tcPr>
            </w:tcPrChange>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06" w:author="Ian Brennan" w:date="2023-04-12T15:36:00Z">
              <w:tcPr>
                <w:tcW w:w="2220" w:type="dxa"/>
                <w:tcMar>
                  <w:top w:w="40" w:type="dxa"/>
                  <w:left w:w="40" w:type="dxa"/>
                  <w:bottom w:w="40" w:type="dxa"/>
                  <w:right w:w="40" w:type="dxa"/>
                </w:tcMar>
                <w:vAlign w:val="bottom"/>
              </w:tcPr>
            </w:tcPrChange>
          </w:tcPr>
          <w:p w14:paraId="39DFA17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Neobatrachus albipes</w:t>
            </w:r>
          </w:p>
        </w:tc>
        <w:tc>
          <w:tcPr>
            <w:tcW w:w="1356" w:type="dxa"/>
            <w:tcMar>
              <w:top w:w="40" w:type="dxa"/>
              <w:left w:w="40" w:type="dxa"/>
              <w:bottom w:w="40" w:type="dxa"/>
              <w:right w:w="40" w:type="dxa"/>
            </w:tcMar>
            <w:vAlign w:val="bottom"/>
            <w:tcPrChange w:id="507" w:author="Ian Brennan" w:date="2023-04-12T15:36:00Z">
              <w:tcPr>
                <w:tcW w:w="1356" w:type="dxa"/>
                <w:tcMar>
                  <w:top w:w="40" w:type="dxa"/>
                  <w:left w:w="40" w:type="dxa"/>
                  <w:bottom w:w="40" w:type="dxa"/>
                  <w:right w:w="40" w:type="dxa"/>
                </w:tcMar>
                <w:vAlign w:val="bottom"/>
              </w:tcPr>
            </w:tcPrChange>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Change w:id="508" w:author="Ian Brennan" w:date="2023-04-12T15:36:00Z">
            <w:trPr>
              <w:trHeight w:hRule="exact" w:val="227"/>
            </w:trPr>
          </w:trPrChange>
        </w:trPr>
        <w:tc>
          <w:tcPr>
            <w:tcW w:w="1275" w:type="dxa"/>
            <w:tcMar>
              <w:top w:w="40" w:type="dxa"/>
              <w:left w:w="40" w:type="dxa"/>
              <w:bottom w:w="40" w:type="dxa"/>
              <w:right w:w="40" w:type="dxa"/>
            </w:tcMar>
            <w:vAlign w:val="bottom"/>
            <w:tcPrChange w:id="509" w:author="Ian Brennan" w:date="2023-04-12T15:36:00Z">
              <w:tcPr>
                <w:tcW w:w="1275" w:type="dxa"/>
                <w:tcMar>
                  <w:top w:w="40" w:type="dxa"/>
                  <w:left w:w="40" w:type="dxa"/>
                  <w:bottom w:w="40" w:type="dxa"/>
                  <w:right w:w="40" w:type="dxa"/>
                </w:tcMar>
                <w:vAlign w:val="bottom"/>
              </w:tcPr>
            </w:tcPrChange>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10" w:author="Ian Brennan" w:date="2023-04-12T15:36:00Z">
              <w:tcPr>
                <w:tcW w:w="1560" w:type="dxa"/>
                <w:tcMar>
                  <w:top w:w="40" w:type="dxa"/>
                  <w:left w:w="40" w:type="dxa"/>
                  <w:bottom w:w="40" w:type="dxa"/>
                  <w:right w:w="40" w:type="dxa"/>
                </w:tcMar>
                <w:vAlign w:val="bottom"/>
              </w:tcPr>
            </w:tcPrChange>
          </w:tcPr>
          <w:p w14:paraId="4A776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511" w:author="Ian Brennan" w:date="2023-04-12T15:36:00Z">
              <w:tcPr>
                <w:tcW w:w="1605" w:type="dxa"/>
                <w:tcMar>
                  <w:top w:w="40" w:type="dxa"/>
                  <w:left w:w="40" w:type="dxa"/>
                  <w:bottom w:w="40" w:type="dxa"/>
                  <w:right w:w="40" w:type="dxa"/>
                </w:tcMar>
                <w:vAlign w:val="bottom"/>
              </w:tcPr>
            </w:tcPrChange>
          </w:tcPr>
          <w:p w14:paraId="62F3D0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512" w:author="Ian Brennan" w:date="2023-04-12T15:36:00Z">
              <w:tcPr>
                <w:tcW w:w="1425" w:type="dxa"/>
                <w:shd w:val="clear" w:color="auto" w:fill="FFFFFF"/>
                <w:tcMar>
                  <w:top w:w="40" w:type="dxa"/>
                  <w:left w:w="40" w:type="dxa"/>
                  <w:bottom w:w="40" w:type="dxa"/>
                  <w:right w:w="40" w:type="dxa"/>
                </w:tcMar>
                <w:vAlign w:val="bottom"/>
              </w:tcPr>
            </w:tcPrChange>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13" w:author="Ian Brennan" w:date="2023-04-12T15:36:00Z">
              <w:tcPr>
                <w:tcW w:w="2220" w:type="dxa"/>
                <w:tcMar>
                  <w:top w:w="40" w:type="dxa"/>
                  <w:left w:w="40" w:type="dxa"/>
                  <w:bottom w:w="40" w:type="dxa"/>
                  <w:right w:w="40" w:type="dxa"/>
                </w:tcMar>
                <w:vAlign w:val="bottom"/>
              </w:tcPr>
            </w:tcPrChange>
          </w:tcPr>
          <w:p w14:paraId="1D5CFB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Notaden nichollsi</w:t>
            </w:r>
          </w:p>
        </w:tc>
        <w:tc>
          <w:tcPr>
            <w:tcW w:w="1356" w:type="dxa"/>
            <w:tcMar>
              <w:top w:w="40" w:type="dxa"/>
              <w:left w:w="40" w:type="dxa"/>
              <w:bottom w:w="40" w:type="dxa"/>
              <w:right w:w="40" w:type="dxa"/>
            </w:tcMar>
            <w:vAlign w:val="bottom"/>
            <w:tcPrChange w:id="514" w:author="Ian Brennan" w:date="2023-04-12T15:36:00Z">
              <w:tcPr>
                <w:tcW w:w="1356" w:type="dxa"/>
                <w:tcMar>
                  <w:top w:w="40" w:type="dxa"/>
                  <w:left w:w="40" w:type="dxa"/>
                  <w:bottom w:w="40" w:type="dxa"/>
                  <w:right w:w="40" w:type="dxa"/>
                </w:tcMar>
                <w:vAlign w:val="bottom"/>
              </w:tcPr>
            </w:tcPrChange>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F23135"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Limnodynastes dumerilii</w:t>
            </w:r>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F23135"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Philoria sphagnicola</w:t>
            </w:r>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F23135"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Adelotus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F23135"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Taudactylus liemi</w:t>
            </w:r>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F23135"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Paracrinia haswelli</w:t>
            </w:r>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F23135"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ins w:id="515" w:author="Ian Brennan" w:date="2023-04-12T15:36:00Z">
              <w:r>
                <w:rPr>
                  <w:rFonts w:ascii="CMU Serif Roman" w:eastAsia="CMU Serif Roman" w:hAnsi="CMU Serif Roman" w:cs="CMU Serif Roman"/>
                  <w:i/>
                  <w:sz w:val="16"/>
                  <w:szCs w:val="16"/>
                </w:rPr>
                <w:t>Anistisia (</w:t>
              </w:r>
            </w:ins>
            <w:r>
              <w:rPr>
                <w:rFonts w:ascii="CMU Serif Roman" w:eastAsia="CMU Serif Roman" w:hAnsi="CMU Serif Roman" w:cs="CMU Serif Roman"/>
                <w:i/>
                <w:sz w:val="16"/>
                <w:szCs w:val="16"/>
              </w:rPr>
              <w:t>Geocrinia</w:t>
            </w:r>
            <w:ins w:id="516"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F23135"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Assa darlingtoni</w:t>
            </w:r>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F23135"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ins w:id="517" w:author="Ian Brennan" w:date="2023-04-12T15:36:00Z">
              <w:r>
                <w:rPr>
                  <w:rFonts w:ascii="CMU Serif Roman" w:eastAsia="CMU Serif Roman" w:hAnsi="CMU Serif Roman" w:cs="CMU Serif Roman"/>
                  <w:i/>
                  <w:sz w:val="16"/>
                  <w:szCs w:val="16"/>
                </w:rPr>
                <w:t>Crinia(</w:t>
              </w:r>
            </w:ins>
            <w:r>
              <w:rPr>
                <w:rFonts w:ascii="CMU Serif Roman" w:eastAsia="CMU Serif Roman" w:hAnsi="CMU Serif Roman" w:cs="CMU Serif Roman"/>
                <w:i/>
                <w:sz w:val="16"/>
                <w:szCs w:val="16"/>
              </w:rPr>
              <w:t>Bryobatrachus</w:t>
            </w:r>
            <w:ins w:id="518"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F23135"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 signifera</w:t>
            </w:r>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F23135"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Spicospina flammocaerulea</w:t>
            </w:r>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F23135"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Uperoleia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F23135"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Pseudophryne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F23135"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Metacrinia nichollsi</w:t>
            </w:r>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F23135"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Arenophryne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F23135"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Myobatrachus gouldii</w:t>
            </w:r>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F23135"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Hemiphractidae</w:t>
            </w:r>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Stefania evansi</w:t>
            </w:r>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F23135"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Ceratophryidae</w:t>
            </w:r>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Ceratophrys cornuta</w:t>
            </w:r>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F23135"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Cophomantinae</w:t>
            </w:r>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Hypsiboas crepitans</w:t>
            </w:r>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F23135"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Lophohylinae</w:t>
            </w:r>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Osteopilus dominicensis</w:t>
            </w:r>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F23135"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Scinaxinae</w:t>
            </w:r>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Scinax staufferi</w:t>
            </w:r>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F23135"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Pseudinae</w:t>
            </w:r>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Pseudis paradoxa</w:t>
            </w:r>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F23135"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Dendropsophinae</w:t>
            </w:r>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Dendropsophus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F23135"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Acrisinae</w:t>
            </w:r>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Pseudacris nigrita</w:t>
            </w:r>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PseNig</w:t>
            </w:r>
          </w:p>
        </w:tc>
      </w:tr>
      <w:tr w:rsidR="00F23135"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Hylinae</w:t>
            </w:r>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Smilisca fodiens</w:t>
            </w:r>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Change w:id="519" w:author="Ian Brennan" w:date="2023-04-12T15:36:00Z">
            <w:trPr>
              <w:trHeight w:hRule="exact" w:val="227"/>
            </w:trPr>
          </w:trPrChange>
        </w:trPr>
        <w:tc>
          <w:tcPr>
            <w:tcW w:w="1275" w:type="dxa"/>
            <w:tcMar>
              <w:top w:w="40" w:type="dxa"/>
              <w:left w:w="40" w:type="dxa"/>
              <w:bottom w:w="40" w:type="dxa"/>
              <w:right w:w="40" w:type="dxa"/>
            </w:tcMar>
            <w:vAlign w:val="bottom"/>
            <w:tcPrChange w:id="520" w:author="Ian Brennan" w:date="2023-04-12T15:36:00Z">
              <w:tcPr>
                <w:tcW w:w="1275" w:type="dxa"/>
                <w:tcMar>
                  <w:top w:w="40" w:type="dxa"/>
                  <w:left w:w="40" w:type="dxa"/>
                  <w:bottom w:w="40" w:type="dxa"/>
                  <w:right w:w="40" w:type="dxa"/>
                </w:tcMar>
                <w:vAlign w:val="bottom"/>
              </w:tcPr>
            </w:tcPrChange>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21" w:author="Ian Brennan" w:date="2023-04-12T15:36:00Z">
              <w:tcPr>
                <w:tcW w:w="1560" w:type="dxa"/>
                <w:tcMar>
                  <w:top w:w="40" w:type="dxa"/>
                  <w:left w:w="40" w:type="dxa"/>
                  <w:bottom w:w="40" w:type="dxa"/>
                  <w:right w:w="40" w:type="dxa"/>
                </w:tcMar>
                <w:vAlign w:val="bottom"/>
              </w:tcPr>
            </w:tcPrChange>
          </w:tcPr>
          <w:p w14:paraId="019F9B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22" w:author="Ian Brennan" w:date="2023-04-12T15:36:00Z">
              <w:tcPr>
                <w:tcW w:w="1605" w:type="dxa"/>
                <w:tcMar>
                  <w:top w:w="40" w:type="dxa"/>
                  <w:left w:w="40" w:type="dxa"/>
                  <w:bottom w:w="40" w:type="dxa"/>
                  <w:right w:w="40" w:type="dxa"/>
                </w:tcMar>
                <w:vAlign w:val="bottom"/>
              </w:tcPr>
            </w:tcPrChange>
          </w:tcPr>
          <w:p w14:paraId="63131B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Change w:id="523" w:author="Ian Brennan" w:date="2023-04-12T15:36:00Z">
              <w:tcPr>
                <w:tcW w:w="1425" w:type="dxa"/>
                <w:shd w:val="clear" w:color="auto" w:fill="FFFFFF"/>
                <w:tcMar>
                  <w:top w:w="40" w:type="dxa"/>
                  <w:left w:w="40" w:type="dxa"/>
                  <w:bottom w:w="40" w:type="dxa"/>
                  <w:right w:w="40" w:type="dxa"/>
                </w:tcMar>
                <w:vAlign w:val="bottom"/>
              </w:tcPr>
            </w:tcPrChange>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24" w:author="Ian Brennan" w:date="2023-04-12T15:36:00Z">
              <w:tcPr>
                <w:tcW w:w="2220" w:type="dxa"/>
                <w:tcMar>
                  <w:top w:w="40" w:type="dxa"/>
                  <w:left w:w="40" w:type="dxa"/>
                  <w:bottom w:w="40" w:type="dxa"/>
                  <w:right w:w="40" w:type="dxa"/>
                </w:tcMar>
                <w:vAlign w:val="bottom"/>
              </w:tcPr>
            </w:tcPrChange>
          </w:tcPr>
          <w:p w14:paraId="1AF288D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Cruziohyla calcarifer</w:t>
            </w:r>
          </w:p>
        </w:tc>
        <w:tc>
          <w:tcPr>
            <w:tcW w:w="1356" w:type="dxa"/>
            <w:tcMar>
              <w:top w:w="40" w:type="dxa"/>
              <w:left w:w="40" w:type="dxa"/>
              <w:bottom w:w="40" w:type="dxa"/>
              <w:right w:w="40" w:type="dxa"/>
            </w:tcMar>
            <w:vAlign w:val="bottom"/>
            <w:tcPrChange w:id="525" w:author="Ian Brennan" w:date="2023-04-12T15:36:00Z">
              <w:tcPr>
                <w:tcW w:w="1356" w:type="dxa"/>
                <w:tcMar>
                  <w:top w:w="40" w:type="dxa"/>
                  <w:left w:w="40" w:type="dxa"/>
                  <w:bottom w:w="40" w:type="dxa"/>
                  <w:right w:w="40" w:type="dxa"/>
                </w:tcMar>
                <w:vAlign w:val="bottom"/>
              </w:tcPr>
            </w:tcPrChange>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Change w:id="526" w:author="Ian Brennan" w:date="2023-04-12T15:36:00Z">
            <w:trPr>
              <w:trHeight w:hRule="exact" w:val="227"/>
            </w:trPr>
          </w:trPrChange>
        </w:trPr>
        <w:tc>
          <w:tcPr>
            <w:tcW w:w="1275" w:type="dxa"/>
            <w:tcMar>
              <w:top w:w="40" w:type="dxa"/>
              <w:left w:w="40" w:type="dxa"/>
              <w:bottom w:w="40" w:type="dxa"/>
              <w:right w:w="40" w:type="dxa"/>
            </w:tcMar>
            <w:vAlign w:val="bottom"/>
            <w:tcPrChange w:id="527" w:author="Ian Brennan" w:date="2023-04-12T15:36:00Z">
              <w:tcPr>
                <w:tcW w:w="1275" w:type="dxa"/>
                <w:tcMar>
                  <w:top w:w="40" w:type="dxa"/>
                  <w:left w:w="40" w:type="dxa"/>
                  <w:bottom w:w="40" w:type="dxa"/>
                  <w:right w:w="40" w:type="dxa"/>
                </w:tcMar>
                <w:vAlign w:val="bottom"/>
              </w:tcPr>
            </w:tcPrChange>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28" w:author="Ian Brennan" w:date="2023-04-12T15:36:00Z">
              <w:tcPr>
                <w:tcW w:w="1560" w:type="dxa"/>
                <w:tcMar>
                  <w:top w:w="40" w:type="dxa"/>
                  <w:left w:w="40" w:type="dxa"/>
                  <w:bottom w:w="40" w:type="dxa"/>
                  <w:right w:w="40" w:type="dxa"/>
                </w:tcMar>
                <w:vAlign w:val="bottom"/>
              </w:tcPr>
            </w:tcPrChange>
          </w:tcPr>
          <w:p w14:paraId="0F635FB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29" w:author="Ian Brennan" w:date="2023-04-12T15:36:00Z">
              <w:tcPr>
                <w:tcW w:w="1605" w:type="dxa"/>
                <w:tcMar>
                  <w:top w:w="40" w:type="dxa"/>
                  <w:left w:w="40" w:type="dxa"/>
                  <w:bottom w:w="40" w:type="dxa"/>
                  <w:right w:w="40" w:type="dxa"/>
                </w:tcMar>
                <w:vAlign w:val="bottom"/>
              </w:tcPr>
            </w:tcPrChange>
          </w:tcPr>
          <w:p w14:paraId="725AB7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Change w:id="530" w:author="Ian Brennan" w:date="2023-04-12T15:36:00Z">
              <w:tcPr>
                <w:tcW w:w="1425" w:type="dxa"/>
                <w:shd w:val="clear" w:color="auto" w:fill="FFFFFF"/>
                <w:tcMar>
                  <w:top w:w="40" w:type="dxa"/>
                  <w:left w:w="40" w:type="dxa"/>
                  <w:bottom w:w="40" w:type="dxa"/>
                  <w:right w:w="40" w:type="dxa"/>
                </w:tcMar>
                <w:vAlign w:val="bottom"/>
              </w:tcPr>
            </w:tcPrChange>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31" w:author="Ian Brennan" w:date="2023-04-12T15:36:00Z">
              <w:tcPr>
                <w:tcW w:w="2220" w:type="dxa"/>
                <w:tcMar>
                  <w:top w:w="40" w:type="dxa"/>
                  <w:left w:w="40" w:type="dxa"/>
                  <w:bottom w:w="40" w:type="dxa"/>
                  <w:right w:w="40" w:type="dxa"/>
                </w:tcMar>
                <w:vAlign w:val="bottom"/>
              </w:tcPr>
            </w:tcPrChange>
          </w:tcPr>
          <w:p w14:paraId="541CE8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Phyllomedusa vallantii</w:t>
            </w:r>
          </w:p>
        </w:tc>
        <w:tc>
          <w:tcPr>
            <w:tcW w:w="1356" w:type="dxa"/>
            <w:tcMar>
              <w:top w:w="40" w:type="dxa"/>
              <w:left w:w="40" w:type="dxa"/>
              <w:bottom w:w="40" w:type="dxa"/>
              <w:right w:w="40" w:type="dxa"/>
            </w:tcMar>
            <w:vAlign w:val="bottom"/>
            <w:tcPrChange w:id="532" w:author="Ian Brennan" w:date="2023-04-12T15:36:00Z">
              <w:tcPr>
                <w:tcW w:w="1356" w:type="dxa"/>
                <w:tcMar>
                  <w:top w:w="40" w:type="dxa"/>
                  <w:left w:w="40" w:type="dxa"/>
                  <w:bottom w:w="40" w:type="dxa"/>
                  <w:right w:w="40" w:type="dxa"/>
                </w:tcMar>
                <w:vAlign w:val="bottom"/>
              </w:tcPr>
            </w:tcPrChange>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F23135"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citropa</w:t>
            </w:r>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F23135"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ins w:id="533" w:author="Ian Brennan" w:date="2023-04-12T15:36:00Z">
              <w:r>
                <w:rPr>
                  <w:rFonts w:ascii="CMU Serif Roman" w:eastAsia="CMU Serif Roman" w:hAnsi="CMU Serif Roman" w:cs="CMU Serif Roman"/>
                  <w:i/>
                  <w:sz w:val="16"/>
                  <w:szCs w:val="16"/>
                </w:rPr>
                <w:t>Litoria (</w:t>
              </w:r>
            </w:ins>
            <w:r>
              <w:rPr>
                <w:rFonts w:ascii="CMU Serif Roman" w:eastAsia="CMU Serif Roman" w:hAnsi="CMU Serif Roman" w:cs="CMU Serif Roman"/>
                <w:i/>
                <w:sz w:val="16"/>
                <w:szCs w:val="16"/>
              </w:rPr>
              <w:t>Nyctimystes</w:t>
            </w:r>
            <w:ins w:id="534"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dayi</w:t>
            </w:r>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F23135"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genimaculata</w:t>
            </w:r>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F23135"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wilcoxii</w:t>
            </w:r>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Change w:id="535" w:author="Ian Brennan" w:date="2023-04-12T15:36:00Z">
            <w:trPr>
              <w:trHeight w:hRule="exact" w:val="227"/>
            </w:trPr>
          </w:trPrChange>
        </w:trPr>
        <w:tc>
          <w:tcPr>
            <w:tcW w:w="1275" w:type="dxa"/>
            <w:tcMar>
              <w:top w:w="40" w:type="dxa"/>
              <w:left w:w="40" w:type="dxa"/>
              <w:bottom w:w="40" w:type="dxa"/>
              <w:right w:w="40" w:type="dxa"/>
            </w:tcMar>
            <w:vAlign w:val="bottom"/>
            <w:tcPrChange w:id="536" w:author="Ian Brennan" w:date="2023-04-12T15:36:00Z">
              <w:tcPr>
                <w:tcW w:w="1275" w:type="dxa"/>
                <w:tcMar>
                  <w:top w:w="40" w:type="dxa"/>
                  <w:left w:w="40" w:type="dxa"/>
                  <w:bottom w:w="40" w:type="dxa"/>
                  <w:right w:w="40" w:type="dxa"/>
                </w:tcMar>
                <w:vAlign w:val="bottom"/>
              </w:tcPr>
            </w:tcPrChange>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37" w:author="Ian Brennan" w:date="2023-04-12T15:36:00Z">
              <w:tcPr>
                <w:tcW w:w="1560" w:type="dxa"/>
                <w:tcMar>
                  <w:top w:w="40" w:type="dxa"/>
                  <w:left w:w="40" w:type="dxa"/>
                  <w:bottom w:w="40" w:type="dxa"/>
                  <w:right w:w="40" w:type="dxa"/>
                </w:tcMar>
                <w:vAlign w:val="bottom"/>
              </w:tcPr>
            </w:tcPrChange>
          </w:tcPr>
          <w:p w14:paraId="0CDD17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38" w:author="Ian Brennan" w:date="2023-04-12T15:36:00Z">
              <w:tcPr>
                <w:tcW w:w="1605" w:type="dxa"/>
                <w:tcMar>
                  <w:top w:w="40" w:type="dxa"/>
                  <w:left w:w="40" w:type="dxa"/>
                  <w:bottom w:w="40" w:type="dxa"/>
                  <w:right w:w="40" w:type="dxa"/>
                </w:tcMar>
                <w:vAlign w:val="bottom"/>
              </w:tcPr>
            </w:tcPrChange>
          </w:tcPr>
          <w:p w14:paraId="18DCA8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Change w:id="539" w:author="Ian Brennan" w:date="2023-04-12T15:36:00Z">
              <w:tcPr>
                <w:tcW w:w="1425" w:type="dxa"/>
                <w:shd w:val="clear" w:color="auto" w:fill="FFFFFF"/>
                <w:tcMar>
                  <w:top w:w="40" w:type="dxa"/>
                  <w:left w:w="40" w:type="dxa"/>
                  <w:bottom w:w="40" w:type="dxa"/>
                  <w:right w:w="40" w:type="dxa"/>
                </w:tcMar>
                <w:vAlign w:val="bottom"/>
              </w:tcPr>
            </w:tcPrChange>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40" w:author="Ian Brennan" w:date="2023-04-12T15:36:00Z">
              <w:tcPr>
                <w:tcW w:w="2220" w:type="dxa"/>
                <w:tcMar>
                  <w:top w:w="40" w:type="dxa"/>
                  <w:left w:w="40" w:type="dxa"/>
                  <w:bottom w:w="40" w:type="dxa"/>
                  <w:right w:w="40" w:type="dxa"/>
                </w:tcMar>
                <w:vAlign w:val="bottom"/>
              </w:tcPr>
            </w:tcPrChange>
          </w:tcPr>
          <w:p w14:paraId="21240F6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andiirrmalin</w:t>
            </w:r>
          </w:p>
        </w:tc>
        <w:tc>
          <w:tcPr>
            <w:tcW w:w="1356" w:type="dxa"/>
            <w:tcMar>
              <w:top w:w="40" w:type="dxa"/>
              <w:left w:w="40" w:type="dxa"/>
              <w:bottom w:w="40" w:type="dxa"/>
              <w:right w:w="40" w:type="dxa"/>
            </w:tcMar>
            <w:vAlign w:val="bottom"/>
            <w:tcPrChange w:id="541" w:author="Ian Brennan" w:date="2023-04-12T15:36:00Z">
              <w:tcPr>
                <w:tcW w:w="1356" w:type="dxa"/>
                <w:tcMar>
                  <w:top w:w="40" w:type="dxa"/>
                  <w:left w:w="40" w:type="dxa"/>
                  <w:bottom w:w="40" w:type="dxa"/>
                  <w:right w:w="40" w:type="dxa"/>
                </w:tcMar>
                <w:vAlign w:val="bottom"/>
              </w:tcPr>
            </w:tcPrChange>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F23135"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xanthomera</w:t>
            </w:r>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F23135"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gilleni</w:t>
            </w:r>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F23135"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raniformis</w:t>
            </w:r>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F23135"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thesaurensis</w:t>
            </w:r>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F23135"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dahlii</w:t>
            </w:r>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F23135"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Cyclorana cultripes</w:t>
            </w:r>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F23135"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infrafrenata</w:t>
            </w:r>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F23135"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brevipalmata</w:t>
            </w:r>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F23135"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disrupta</w:t>
            </w:r>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F23135"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revelata</w:t>
            </w:r>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F23135"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burrowsi</w:t>
            </w:r>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F23135"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tyleri</w:t>
            </w:r>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F23135"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balatus</w:t>
            </w:r>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F23135"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F23135"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adelaidensis</w:t>
            </w:r>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F23135"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angiana</w:t>
            </w:r>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F23135"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fallax</w:t>
            </w:r>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F23135"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tornieri</w:t>
            </w:r>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S2. Fossil calibrations implemented in MCMCtree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Change w:id="542" w:author="Ian Brennan" w:date="2023-04-12T15:36:00Z">
          <w:tblPr>
            <w:tblW w:w="9363" w:type="dxa"/>
            <w:tblLayout w:type="fixed"/>
            <w:tblCellMar>
              <w:top w:w="100" w:type="dxa"/>
              <w:left w:w="100" w:type="dxa"/>
              <w:bottom w:w="100" w:type="dxa"/>
              <w:right w:w="100" w:type="dxa"/>
            </w:tblCellMar>
            <w:tblLook w:val="0600" w:firstRow="0" w:lastRow="0" w:firstColumn="0" w:lastColumn="0" w:noHBand="1" w:noVBand="1"/>
          </w:tblPr>
        </w:tblPrChange>
      </w:tblPr>
      <w:tblGrid>
        <w:gridCol w:w="468"/>
        <w:gridCol w:w="2934"/>
        <w:gridCol w:w="2410"/>
        <w:gridCol w:w="851"/>
        <w:gridCol w:w="708"/>
        <w:gridCol w:w="1992"/>
        <w:tblGridChange w:id="543">
          <w:tblGrid>
            <w:gridCol w:w="468"/>
            <w:gridCol w:w="2934"/>
            <w:gridCol w:w="2410"/>
            <w:gridCol w:w="851"/>
            <w:gridCol w:w="708"/>
            <w:gridCol w:w="1992"/>
          </w:tblGrid>
        </w:tblGridChange>
      </w:tblGrid>
      <w:tr w:rsidR="006211A3" w14:paraId="29DDDA15" w14:textId="77777777" w:rsidTr="009B6D1C">
        <w:trPr>
          <w:trHeight w:hRule="exact" w:val="227"/>
          <w:trPrChange w:id="544" w:author="Ian Brennan" w:date="2023-04-12T15:36:00Z">
            <w:trPr>
              <w:trHeight w:hRule="exact" w:val="227"/>
            </w:trPr>
          </w:trPrChange>
        </w:trPr>
        <w:tc>
          <w:tcPr>
            <w:tcW w:w="468" w:type="dxa"/>
            <w:tcBorders>
              <w:bottom w:val="single" w:sz="4" w:space="0" w:color="000000"/>
            </w:tcBorders>
            <w:tcMar>
              <w:top w:w="40" w:type="dxa"/>
              <w:left w:w="40" w:type="dxa"/>
              <w:bottom w:w="40" w:type="dxa"/>
              <w:right w:w="40" w:type="dxa"/>
            </w:tcMar>
            <w:vAlign w:val="bottom"/>
            <w:tcPrChange w:id="545" w:author="Ian Brennan" w:date="2023-04-12T15:36:00Z">
              <w:tcPr>
                <w:tcW w:w="468" w:type="dxa"/>
                <w:tcBorders>
                  <w:bottom w:val="single" w:sz="4" w:space="0" w:color="000000"/>
                </w:tcBorders>
                <w:tcMar>
                  <w:top w:w="40" w:type="dxa"/>
                  <w:left w:w="40" w:type="dxa"/>
                  <w:bottom w:w="40" w:type="dxa"/>
                  <w:right w:w="40" w:type="dxa"/>
                </w:tcMar>
                <w:vAlign w:val="bottom"/>
              </w:tcPr>
            </w:tcPrChange>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Change w:id="546" w:author="Ian Brennan" w:date="2023-04-12T15:36:00Z">
              <w:tcPr>
                <w:tcW w:w="2934" w:type="dxa"/>
                <w:tcBorders>
                  <w:bottom w:val="single" w:sz="4" w:space="0" w:color="000000"/>
                </w:tcBorders>
                <w:tcMar>
                  <w:top w:w="40" w:type="dxa"/>
                  <w:left w:w="40" w:type="dxa"/>
                  <w:bottom w:w="40" w:type="dxa"/>
                  <w:right w:w="40" w:type="dxa"/>
                </w:tcMar>
                <w:vAlign w:val="bottom"/>
              </w:tcPr>
            </w:tcPrChange>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Change w:id="547" w:author="Ian Brennan" w:date="2023-04-12T15:36:00Z">
              <w:tcPr>
                <w:tcW w:w="2410" w:type="dxa"/>
                <w:tcBorders>
                  <w:bottom w:val="single" w:sz="4" w:space="0" w:color="000000"/>
                </w:tcBorders>
                <w:tcMar>
                  <w:top w:w="40" w:type="dxa"/>
                  <w:left w:w="40" w:type="dxa"/>
                  <w:bottom w:w="40" w:type="dxa"/>
                  <w:right w:w="40" w:type="dxa"/>
                </w:tcMar>
                <w:vAlign w:val="bottom"/>
              </w:tcPr>
            </w:tcPrChange>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Change w:id="548" w:author="Ian Brennan" w:date="2023-04-12T15:36:00Z">
              <w:tcPr>
                <w:tcW w:w="851" w:type="dxa"/>
                <w:tcBorders>
                  <w:bottom w:val="single" w:sz="4" w:space="0" w:color="000000"/>
                </w:tcBorders>
                <w:tcMar>
                  <w:top w:w="40" w:type="dxa"/>
                  <w:left w:w="40" w:type="dxa"/>
                  <w:bottom w:w="40" w:type="dxa"/>
                  <w:right w:w="40" w:type="dxa"/>
                </w:tcMar>
                <w:vAlign w:val="bottom"/>
              </w:tcPr>
            </w:tcPrChange>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Change w:id="549" w:author="Ian Brennan" w:date="2023-04-12T15:36:00Z">
              <w:tcPr>
                <w:tcW w:w="708" w:type="dxa"/>
                <w:tcBorders>
                  <w:bottom w:val="single" w:sz="4" w:space="0" w:color="000000"/>
                </w:tcBorders>
                <w:tcMar>
                  <w:top w:w="40" w:type="dxa"/>
                  <w:left w:w="40" w:type="dxa"/>
                  <w:bottom w:w="40" w:type="dxa"/>
                  <w:right w:w="40" w:type="dxa"/>
                </w:tcMar>
                <w:vAlign w:val="bottom"/>
              </w:tcPr>
            </w:tcPrChange>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Change w:id="550" w:author="Ian Brennan" w:date="2023-04-12T15:36:00Z">
              <w:tcPr>
                <w:tcW w:w="1992" w:type="dxa"/>
                <w:tcBorders>
                  <w:bottom w:val="single" w:sz="4" w:space="0" w:color="000000"/>
                </w:tcBorders>
                <w:tcMar>
                  <w:top w:w="40" w:type="dxa"/>
                  <w:left w:w="40" w:type="dxa"/>
                  <w:bottom w:w="40" w:type="dxa"/>
                  <w:right w:w="40" w:type="dxa"/>
                </w:tcMar>
                <w:vAlign w:val="bottom"/>
              </w:tcPr>
            </w:tcPrChange>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Change w:id="551" w:author="Ian Brennan" w:date="2023-04-12T15:36:00Z">
            <w:trPr>
              <w:trHeight w:hRule="exact" w:val="227"/>
            </w:trPr>
          </w:trPrChange>
        </w:trPr>
        <w:tc>
          <w:tcPr>
            <w:tcW w:w="468" w:type="dxa"/>
            <w:tcBorders>
              <w:top w:val="single" w:sz="4" w:space="0" w:color="000000"/>
            </w:tcBorders>
            <w:tcMar>
              <w:top w:w="40" w:type="dxa"/>
              <w:left w:w="40" w:type="dxa"/>
              <w:bottom w:w="40" w:type="dxa"/>
              <w:right w:w="40" w:type="dxa"/>
            </w:tcMar>
            <w:vAlign w:val="bottom"/>
            <w:tcPrChange w:id="552" w:author="Ian Brennan" w:date="2023-04-12T15:36:00Z">
              <w:tcPr>
                <w:tcW w:w="468" w:type="dxa"/>
                <w:tcBorders>
                  <w:top w:val="single" w:sz="4" w:space="0" w:color="000000"/>
                </w:tcBorders>
                <w:tcMar>
                  <w:top w:w="40" w:type="dxa"/>
                  <w:left w:w="40" w:type="dxa"/>
                  <w:bottom w:w="40" w:type="dxa"/>
                  <w:right w:w="40" w:type="dxa"/>
                </w:tcMar>
                <w:vAlign w:val="bottom"/>
              </w:tcPr>
            </w:tcPrChange>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Change w:id="553" w:author="Ian Brennan" w:date="2023-04-12T15:36:00Z">
              <w:tcPr>
                <w:tcW w:w="2934" w:type="dxa"/>
                <w:tcBorders>
                  <w:top w:val="single" w:sz="4" w:space="0" w:color="000000"/>
                </w:tcBorders>
                <w:tcMar>
                  <w:top w:w="40" w:type="dxa"/>
                  <w:left w:w="40" w:type="dxa"/>
                  <w:bottom w:w="40" w:type="dxa"/>
                  <w:right w:w="40" w:type="dxa"/>
                </w:tcMar>
                <w:vAlign w:val="bottom"/>
              </w:tcPr>
            </w:tcPrChange>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Change w:id="554" w:author="Ian Brennan" w:date="2023-04-12T15:36:00Z">
              <w:tcPr>
                <w:tcW w:w="2410" w:type="dxa"/>
                <w:tcBorders>
                  <w:top w:val="single" w:sz="4" w:space="0" w:color="000000"/>
                </w:tcBorders>
                <w:tcMar>
                  <w:top w:w="40" w:type="dxa"/>
                  <w:left w:w="40" w:type="dxa"/>
                  <w:bottom w:w="40" w:type="dxa"/>
                  <w:right w:w="40" w:type="dxa"/>
                </w:tcMar>
                <w:vAlign w:val="bottom"/>
              </w:tcPr>
            </w:tcPrChange>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Liaobatrachus zhaoi</w:t>
            </w:r>
          </w:p>
        </w:tc>
        <w:tc>
          <w:tcPr>
            <w:tcW w:w="851" w:type="dxa"/>
            <w:tcBorders>
              <w:top w:val="single" w:sz="4" w:space="0" w:color="000000"/>
            </w:tcBorders>
            <w:tcMar>
              <w:top w:w="40" w:type="dxa"/>
              <w:left w:w="40" w:type="dxa"/>
              <w:bottom w:w="40" w:type="dxa"/>
              <w:right w:w="40" w:type="dxa"/>
            </w:tcMar>
            <w:vAlign w:val="bottom"/>
            <w:tcPrChange w:id="555" w:author="Ian Brennan" w:date="2023-04-12T15:36:00Z">
              <w:tcPr>
                <w:tcW w:w="851" w:type="dxa"/>
                <w:tcBorders>
                  <w:top w:val="single" w:sz="4" w:space="0" w:color="000000"/>
                </w:tcBorders>
                <w:tcMar>
                  <w:top w:w="40" w:type="dxa"/>
                  <w:left w:w="40" w:type="dxa"/>
                  <w:bottom w:w="40" w:type="dxa"/>
                  <w:right w:w="40" w:type="dxa"/>
                </w:tcMar>
                <w:vAlign w:val="bottom"/>
              </w:tcPr>
            </w:tcPrChange>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Change w:id="556" w:author="Ian Brennan" w:date="2023-04-12T15:36:00Z">
              <w:tcPr>
                <w:tcW w:w="708" w:type="dxa"/>
                <w:tcBorders>
                  <w:top w:val="single" w:sz="4" w:space="0" w:color="000000"/>
                </w:tcBorders>
                <w:tcMar>
                  <w:top w:w="40" w:type="dxa"/>
                  <w:left w:w="40" w:type="dxa"/>
                  <w:bottom w:w="40" w:type="dxa"/>
                  <w:right w:w="40" w:type="dxa"/>
                </w:tcMar>
                <w:vAlign w:val="bottom"/>
              </w:tcPr>
            </w:tcPrChange>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Change w:id="557" w:author="Ian Brennan" w:date="2023-04-12T15:36:00Z">
              <w:tcPr>
                <w:tcW w:w="1992" w:type="dxa"/>
                <w:tcBorders>
                  <w:top w:val="single" w:sz="4" w:space="0" w:color="000000"/>
                </w:tcBorders>
                <w:tcMar>
                  <w:top w:w="40" w:type="dxa"/>
                  <w:left w:w="40" w:type="dxa"/>
                  <w:bottom w:w="40" w:type="dxa"/>
                  <w:right w:w="40" w:type="dxa"/>
                </w:tcMar>
                <w:vAlign w:val="bottom"/>
              </w:tcPr>
            </w:tcPrChange>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Change w:id="558" w:author="Ian Brennan" w:date="2023-04-12T15:36:00Z">
            <w:trPr>
              <w:trHeight w:hRule="exact" w:val="227"/>
            </w:trPr>
          </w:trPrChange>
        </w:trPr>
        <w:tc>
          <w:tcPr>
            <w:tcW w:w="468" w:type="dxa"/>
            <w:tcMar>
              <w:top w:w="40" w:type="dxa"/>
              <w:left w:w="40" w:type="dxa"/>
              <w:bottom w:w="40" w:type="dxa"/>
              <w:right w:w="40" w:type="dxa"/>
            </w:tcMar>
            <w:vAlign w:val="bottom"/>
            <w:tcPrChange w:id="559" w:author="Ian Brennan" w:date="2023-04-12T15:36:00Z">
              <w:tcPr>
                <w:tcW w:w="468" w:type="dxa"/>
                <w:tcMar>
                  <w:top w:w="40" w:type="dxa"/>
                  <w:left w:w="40" w:type="dxa"/>
                  <w:bottom w:w="40" w:type="dxa"/>
                  <w:right w:w="40" w:type="dxa"/>
                </w:tcMar>
                <w:vAlign w:val="bottom"/>
              </w:tcPr>
            </w:tcPrChange>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Change w:id="560" w:author="Ian Brennan" w:date="2023-04-12T15:36:00Z">
              <w:tcPr>
                <w:tcW w:w="2934" w:type="dxa"/>
                <w:tcMar>
                  <w:top w:w="40" w:type="dxa"/>
                  <w:left w:w="40" w:type="dxa"/>
                  <w:bottom w:w="40" w:type="dxa"/>
                  <w:right w:w="40" w:type="dxa"/>
                </w:tcMar>
                <w:vAlign w:val="bottom"/>
              </w:tcPr>
            </w:tcPrChange>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Alytoidea</w:t>
            </w:r>
          </w:p>
        </w:tc>
        <w:tc>
          <w:tcPr>
            <w:tcW w:w="2410" w:type="dxa"/>
            <w:tcMar>
              <w:top w:w="40" w:type="dxa"/>
              <w:left w:w="40" w:type="dxa"/>
              <w:bottom w:w="40" w:type="dxa"/>
              <w:right w:w="40" w:type="dxa"/>
            </w:tcMar>
            <w:vAlign w:val="bottom"/>
            <w:tcPrChange w:id="561" w:author="Ian Brennan" w:date="2023-04-12T15:36:00Z">
              <w:tcPr>
                <w:tcW w:w="2410" w:type="dxa"/>
                <w:tcMar>
                  <w:top w:w="40" w:type="dxa"/>
                  <w:left w:w="40" w:type="dxa"/>
                  <w:bottom w:w="40" w:type="dxa"/>
                  <w:right w:w="40" w:type="dxa"/>
                </w:tcMar>
                <w:vAlign w:val="bottom"/>
              </w:tcPr>
            </w:tcPrChange>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Iberobatrachus angelae</w:t>
            </w:r>
          </w:p>
        </w:tc>
        <w:tc>
          <w:tcPr>
            <w:tcW w:w="851" w:type="dxa"/>
            <w:tcMar>
              <w:top w:w="40" w:type="dxa"/>
              <w:left w:w="40" w:type="dxa"/>
              <w:bottom w:w="40" w:type="dxa"/>
              <w:right w:w="40" w:type="dxa"/>
            </w:tcMar>
            <w:vAlign w:val="bottom"/>
            <w:tcPrChange w:id="562" w:author="Ian Brennan" w:date="2023-04-12T15:36:00Z">
              <w:tcPr>
                <w:tcW w:w="851" w:type="dxa"/>
                <w:tcMar>
                  <w:top w:w="40" w:type="dxa"/>
                  <w:left w:w="40" w:type="dxa"/>
                  <w:bottom w:w="40" w:type="dxa"/>
                  <w:right w:w="40" w:type="dxa"/>
                </w:tcMar>
                <w:vAlign w:val="bottom"/>
              </w:tcPr>
            </w:tcPrChange>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Change w:id="563" w:author="Ian Brennan" w:date="2023-04-12T15:36:00Z">
              <w:tcPr>
                <w:tcW w:w="708" w:type="dxa"/>
                <w:tcMar>
                  <w:top w:w="40" w:type="dxa"/>
                  <w:left w:w="40" w:type="dxa"/>
                  <w:bottom w:w="40" w:type="dxa"/>
                  <w:right w:w="40" w:type="dxa"/>
                </w:tcMar>
                <w:vAlign w:val="bottom"/>
              </w:tcPr>
            </w:tcPrChange>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64" w:author="Ian Brennan" w:date="2023-04-12T15:36:00Z">
              <w:tcPr>
                <w:tcW w:w="1992" w:type="dxa"/>
                <w:tcMar>
                  <w:top w:w="40" w:type="dxa"/>
                  <w:left w:w="40" w:type="dxa"/>
                  <w:bottom w:w="40" w:type="dxa"/>
                  <w:right w:w="40" w:type="dxa"/>
                </w:tcMar>
                <w:vAlign w:val="bottom"/>
              </w:tcPr>
            </w:tcPrChange>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Change w:id="565" w:author="Ian Brennan" w:date="2023-04-12T15:36:00Z">
            <w:trPr>
              <w:trHeight w:hRule="exact" w:val="227"/>
            </w:trPr>
          </w:trPrChange>
        </w:trPr>
        <w:tc>
          <w:tcPr>
            <w:tcW w:w="468" w:type="dxa"/>
            <w:tcMar>
              <w:top w:w="40" w:type="dxa"/>
              <w:left w:w="40" w:type="dxa"/>
              <w:bottom w:w="40" w:type="dxa"/>
              <w:right w:w="40" w:type="dxa"/>
            </w:tcMar>
            <w:vAlign w:val="bottom"/>
            <w:tcPrChange w:id="566" w:author="Ian Brennan" w:date="2023-04-12T15:36:00Z">
              <w:tcPr>
                <w:tcW w:w="468" w:type="dxa"/>
                <w:tcMar>
                  <w:top w:w="40" w:type="dxa"/>
                  <w:left w:w="40" w:type="dxa"/>
                  <w:bottom w:w="40" w:type="dxa"/>
                  <w:right w:w="40" w:type="dxa"/>
                </w:tcMar>
                <w:vAlign w:val="bottom"/>
              </w:tcPr>
            </w:tcPrChange>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Change w:id="567" w:author="Ian Brennan" w:date="2023-04-12T15:36:00Z">
              <w:tcPr>
                <w:tcW w:w="2934" w:type="dxa"/>
                <w:tcMar>
                  <w:top w:w="40" w:type="dxa"/>
                  <w:left w:w="40" w:type="dxa"/>
                  <w:bottom w:w="40" w:type="dxa"/>
                  <w:right w:w="40" w:type="dxa"/>
                </w:tcMar>
                <w:vAlign w:val="bottom"/>
              </w:tcPr>
            </w:tcPrChange>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Pipanura</w:t>
            </w:r>
          </w:p>
        </w:tc>
        <w:tc>
          <w:tcPr>
            <w:tcW w:w="2410" w:type="dxa"/>
            <w:tcMar>
              <w:top w:w="40" w:type="dxa"/>
              <w:left w:w="40" w:type="dxa"/>
              <w:bottom w:w="40" w:type="dxa"/>
              <w:right w:w="40" w:type="dxa"/>
            </w:tcMar>
            <w:vAlign w:val="bottom"/>
            <w:tcPrChange w:id="568" w:author="Ian Brennan" w:date="2023-04-12T15:36:00Z">
              <w:tcPr>
                <w:tcW w:w="2410" w:type="dxa"/>
                <w:tcMar>
                  <w:top w:w="40" w:type="dxa"/>
                  <w:left w:w="40" w:type="dxa"/>
                  <w:bottom w:w="40" w:type="dxa"/>
                  <w:right w:w="40" w:type="dxa"/>
                </w:tcMar>
                <w:vAlign w:val="bottom"/>
              </w:tcPr>
            </w:tcPrChange>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Rhadinosteus parvus</w:t>
            </w:r>
          </w:p>
        </w:tc>
        <w:tc>
          <w:tcPr>
            <w:tcW w:w="851" w:type="dxa"/>
            <w:tcMar>
              <w:top w:w="40" w:type="dxa"/>
              <w:left w:w="40" w:type="dxa"/>
              <w:bottom w:w="40" w:type="dxa"/>
              <w:right w:w="40" w:type="dxa"/>
            </w:tcMar>
            <w:vAlign w:val="bottom"/>
            <w:tcPrChange w:id="569" w:author="Ian Brennan" w:date="2023-04-12T15:36:00Z">
              <w:tcPr>
                <w:tcW w:w="851" w:type="dxa"/>
                <w:tcMar>
                  <w:top w:w="40" w:type="dxa"/>
                  <w:left w:w="40" w:type="dxa"/>
                  <w:bottom w:w="40" w:type="dxa"/>
                  <w:right w:w="40" w:type="dxa"/>
                </w:tcMar>
                <w:vAlign w:val="bottom"/>
              </w:tcPr>
            </w:tcPrChange>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Change w:id="570" w:author="Ian Brennan" w:date="2023-04-12T15:36:00Z">
              <w:tcPr>
                <w:tcW w:w="708" w:type="dxa"/>
                <w:tcMar>
                  <w:top w:w="40" w:type="dxa"/>
                  <w:left w:w="40" w:type="dxa"/>
                  <w:bottom w:w="40" w:type="dxa"/>
                  <w:right w:w="40" w:type="dxa"/>
                </w:tcMar>
                <w:vAlign w:val="bottom"/>
              </w:tcPr>
            </w:tcPrChange>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71" w:author="Ian Brennan" w:date="2023-04-12T15:36:00Z">
              <w:tcPr>
                <w:tcW w:w="1992" w:type="dxa"/>
                <w:tcMar>
                  <w:top w:w="40" w:type="dxa"/>
                  <w:left w:w="40" w:type="dxa"/>
                  <w:bottom w:w="40" w:type="dxa"/>
                  <w:right w:w="40" w:type="dxa"/>
                </w:tcMar>
                <w:vAlign w:val="bottom"/>
              </w:tcPr>
            </w:tcPrChange>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2666465D" w14:textId="77777777" w:rsidTr="009B6D1C">
        <w:trPr>
          <w:trHeight w:hRule="exact" w:val="227"/>
          <w:trPrChange w:id="572" w:author="Ian Brennan" w:date="2023-04-12T15:36:00Z">
            <w:trPr>
              <w:trHeight w:hRule="exact" w:val="227"/>
            </w:trPr>
          </w:trPrChange>
        </w:trPr>
        <w:tc>
          <w:tcPr>
            <w:tcW w:w="468" w:type="dxa"/>
            <w:tcMar>
              <w:top w:w="40" w:type="dxa"/>
              <w:left w:w="40" w:type="dxa"/>
              <w:bottom w:w="40" w:type="dxa"/>
              <w:right w:w="40" w:type="dxa"/>
            </w:tcMar>
            <w:vAlign w:val="bottom"/>
            <w:tcPrChange w:id="573" w:author="Ian Brennan" w:date="2023-04-12T15:36:00Z">
              <w:tcPr>
                <w:tcW w:w="468" w:type="dxa"/>
                <w:tcMar>
                  <w:top w:w="40" w:type="dxa"/>
                  <w:left w:w="40" w:type="dxa"/>
                  <w:bottom w:w="40" w:type="dxa"/>
                  <w:right w:w="40" w:type="dxa"/>
                </w:tcMar>
                <w:vAlign w:val="bottom"/>
              </w:tcPr>
            </w:tcPrChange>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Change w:id="574" w:author="Ian Brennan" w:date="2023-04-12T15:36:00Z">
              <w:tcPr>
                <w:tcW w:w="2934" w:type="dxa"/>
                <w:tcMar>
                  <w:top w:w="40" w:type="dxa"/>
                  <w:left w:w="40" w:type="dxa"/>
                  <w:bottom w:w="40" w:type="dxa"/>
                  <w:right w:w="40" w:type="dxa"/>
                </w:tcMar>
                <w:vAlign w:val="bottom"/>
              </w:tcPr>
            </w:tcPrChange>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Pipoidea</w:t>
            </w:r>
          </w:p>
        </w:tc>
        <w:tc>
          <w:tcPr>
            <w:tcW w:w="2410" w:type="dxa"/>
            <w:tcMar>
              <w:top w:w="40" w:type="dxa"/>
              <w:left w:w="40" w:type="dxa"/>
              <w:bottom w:w="40" w:type="dxa"/>
              <w:right w:w="40" w:type="dxa"/>
            </w:tcMar>
            <w:vAlign w:val="bottom"/>
            <w:tcPrChange w:id="575" w:author="Ian Brennan" w:date="2023-04-12T15:36:00Z">
              <w:tcPr>
                <w:tcW w:w="2410" w:type="dxa"/>
                <w:tcMar>
                  <w:top w:w="40" w:type="dxa"/>
                  <w:left w:w="40" w:type="dxa"/>
                  <w:bottom w:w="40" w:type="dxa"/>
                  <w:right w:w="40" w:type="dxa"/>
                </w:tcMar>
                <w:vAlign w:val="bottom"/>
              </w:tcPr>
            </w:tcPrChange>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Neusibatrachus wilferti</w:t>
            </w:r>
          </w:p>
        </w:tc>
        <w:tc>
          <w:tcPr>
            <w:tcW w:w="851" w:type="dxa"/>
            <w:tcMar>
              <w:top w:w="40" w:type="dxa"/>
              <w:left w:w="40" w:type="dxa"/>
              <w:bottom w:w="40" w:type="dxa"/>
              <w:right w:w="40" w:type="dxa"/>
            </w:tcMar>
            <w:vAlign w:val="bottom"/>
            <w:tcPrChange w:id="576" w:author="Ian Brennan" w:date="2023-04-12T15:36:00Z">
              <w:tcPr>
                <w:tcW w:w="851" w:type="dxa"/>
                <w:tcMar>
                  <w:top w:w="40" w:type="dxa"/>
                  <w:left w:w="40" w:type="dxa"/>
                  <w:bottom w:w="40" w:type="dxa"/>
                  <w:right w:w="40" w:type="dxa"/>
                </w:tcMar>
                <w:vAlign w:val="bottom"/>
              </w:tcPr>
            </w:tcPrChange>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Change w:id="577" w:author="Ian Brennan" w:date="2023-04-12T15:36:00Z">
              <w:tcPr>
                <w:tcW w:w="708" w:type="dxa"/>
                <w:tcMar>
                  <w:top w:w="40" w:type="dxa"/>
                  <w:left w:w="40" w:type="dxa"/>
                  <w:bottom w:w="40" w:type="dxa"/>
                  <w:right w:w="40" w:type="dxa"/>
                </w:tcMar>
                <w:vAlign w:val="bottom"/>
              </w:tcPr>
            </w:tcPrChange>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Change w:id="578" w:author="Ian Brennan" w:date="2023-04-12T15:36:00Z">
              <w:tcPr>
                <w:tcW w:w="1992" w:type="dxa"/>
                <w:tcMar>
                  <w:top w:w="40" w:type="dxa"/>
                  <w:left w:w="40" w:type="dxa"/>
                  <w:bottom w:w="40" w:type="dxa"/>
                  <w:right w:w="40" w:type="dxa"/>
                </w:tcMar>
                <w:vAlign w:val="bottom"/>
              </w:tcPr>
            </w:tcPrChange>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Change w:id="579" w:author="Ian Brennan" w:date="2023-04-12T15:36:00Z">
            <w:trPr>
              <w:trHeight w:hRule="exact" w:val="227"/>
            </w:trPr>
          </w:trPrChange>
        </w:trPr>
        <w:tc>
          <w:tcPr>
            <w:tcW w:w="468" w:type="dxa"/>
            <w:tcMar>
              <w:top w:w="40" w:type="dxa"/>
              <w:left w:w="40" w:type="dxa"/>
              <w:bottom w:w="40" w:type="dxa"/>
              <w:right w:w="40" w:type="dxa"/>
            </w:tcMar>
            <w:vAlign w:val="bottom"/>
            <w:tcPrChange w:id="580" w:author="Ian Brennan" w:date="2023-04-12T15:36:00Z">
              <w:tcPr>
                <w:tcW w:w="468" w:type="dxa"/>
                <w:tcMar>
                  <w:top w:w="40" w:type="dxa"/>
                  <w:left w:w="40" w:type="dxa"/>
                  <w:bottom w:w="40" w:type="dxa"/>
                  <w:right w:w="40" w:type="dxa"/>
                </w:tcMar>
                <w:vAlign w:val="bottom"/>
              </w:tcPr>
            </w:tcPrChange>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Change w:id="581" w:author="Ian Brennan" w:date="2023-04-12T15:36:00Z">
              <w:tcPr>
                <w:tcW w:w="2934" w:type="dxa"/>
                <w:tcMar>
                  <w:top w:w="40" w:type="dxa"/>
                  <w:left w:w="40" w:type="dxa"/>
                  <w:bottom w:w="40" w:type="dxa"/>
                  <w:right w:w="40" w:type="dxa"/>
                </w:tcMar>
                <w:vAlign w:val="bottom"/>
              </w:tcPr>
            </w:tcPrChange>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Pipidae</w:t>
            </w:r>
          </w:p>
        </w:tc>
        <w:tc>
          <w:tcPr>
            <w:tcW w:w="2410" w:type="dxa"/>
            <w:tcMar>
              <w:top w:w="40" w:type="dxa"/>
              <w:left w:w="40" w:type="dxa"/>
              <w:bottom w:w="40" w:type="dxa"/>
              <w:right w:w="40" w:type="dxa"/>
            </w:tcMar>
            <w:vAlign w:val="bottom"/>
            <w:tcPrChange w:id="582" w:author="Ian Brennan" w:date="2023-04-12T15:36:00Z">
              <w:tcPr>
                <w:tcW w:w="2410" w:type="dxa"/>
                <w:tcMar>
                  <w:top w:w="40" w:type="dxa"/>
                  <w:left w:w="40" w:type="dxa"/>
                  <w:bottom w:w="40" w:type="dxa"/>
                  <w:right w:w="40" w:type="dxa"/>
                </w:tcMar>
                <w:vAlign w:val="bottom"/>
              </w:tcPr>
            </w:tcPrChange>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Pachycentra taqueti</w:t>
            </w:r>
          </w:p>
        </w:tc>
        <w:tc>
          <w:tcPr>
            <w:tcW w:w="851" w:type="dxa"/>
            <w:tcMar>
              <w:top w:w="40" w:type="dxa"/>
              <w:left w:w="40" w:type="dxa"/>
              <w:bottom w:w="40" w:type="dxa"/>
              <w:right w:w="40" w:type="dxa"/>
            </w:tcMar>
            <w:vAlign w:val="bottom"/>
            <w:tcPrChange w:id="583" w:author="Ian Brennan" w:date="2023-04-12T15:36:00Z">
              <w:tcPr>
                <w:tcW w:w="851" w:type="dxa"/>
                <w:tcMar>
                  <w:top w:w="40" w:type="dxa"/>
                  <w:left w:w="40" w:type="dxa"/>
                  <w:bottom w:w="40" w:type="dxa"/>
                  <w:right w:w="40" w:type="dxa"/>
                </w:tcMar>
                <w:vAlign w:val="bottom"/>
              </w:tcPr>
            </w:tcPrChange>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Change w:id="584" w:author="Ian Brennan" w:date="2023-04-12T15:36:00Z">
              <w:tcPr>
                <w:tcW w:w="708" w:type="dxa"/>
                <w:tcMar>
                  <w:top w:w="40" w:type="dxa"/>
                  <w:left w:w="40" w:type="dxa"/>
                  <w:bottom w:w="40" w:type="dxa"/>
                  <w:right w:w="40" w:type="dxa"/>
                </w:tcMar>
                <w:vAlign w:val="bottom"/>
              </w:tcPr>
            </w:tcPrChange>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585" w:author="Ian Brennan" w:date="2023-04-12T15:36:00Z">
              <w:tcPr>
                <w:tcW w:w="1992" w:type="dxa"/>
                <w:tcMar>
                  <w:top w:w="40" w:type="dxa"/>
                  <w:left w:w="40" w:type="dxa"/>
                  <w:bottom w:w="40" w:type="dxa"/>
                  <w:right w:w="40" w:type="dxa"/>
                </w:tcMar>
                <w:vAlign w:val="bottom"/>
              </w:tcPr>
            </w:tcPrChange>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7E7D3661" w14:textId="77777777" w:rsidTr="009B6D1C">
        <w:trPr>
          <w:trHeight w:hRule="exact" w:val="227"/>
          <w:trPrChange w:id="586" w:author="Ian Brennan" w:date="2023-04-12T15:36:00Z">
            <w:trPr>
              <w:trHeight w:hRule="exact" w:val="227"/>
            </w:trPr>
          </w:trPrChange>
        </w:trPr>
        <w:tc>
          <w:tcPr>
            <w:tcW w:w="468" w:type="dxa"/>
            <w:tcMar>
              <w:top w:w="40" w:type="dxa"/>
              <w:left w:w="40" w:type="dxa"/>
              <w:bottom w:w="40" w:type="dxa"/>
              <w:right w:w="40" w:type="dxa"/>
            </w:tcMar>
            <w:vAlign w:val="bottom"/>
            <w:tcPrChange w:id="587" w:author="Ian Brennan" w:date="2023-04-12T15:36:00Z">
              <w:tcPr>
                <w:tcW w:w="468" w:type="dxa"/>
                <w:tcMar>
                  <w:top w:w="40" w:type="dxa"/>
                  <w:left w:w="40" w:type="dxa"/>
                  <w:bottom w:w="40" w:type="dxa"/>
                  <w:right w:w="40" w:type="dxa"/>
                </w:tcMar>
                <w:vAlign w:val="bottom"/>
              </w:tcPr>
            </w:tcPrChange>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Change w:id="588" w:author="Ian Brennan" w:date="2023-04-12T15:36:00Z">
              <w:tcPr>
                <w:tcW w:w="2934" w:type="dxa"/>
                <w:tcMar>
                  <w:top w:w="40" w:type="dxa"/>
                  <w:left w:w="40" w:type="dxa"/>
                  <w:bottom w:w="40" w:type="dxa"/>
                  <w:right w:w="40" w:type="dxa"/>
                </w:tcMar>
                <w:vAlign w:val="bottom"/>
              </w:tcPr>
            </w:tcPrChange>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Pelobatoidea</w:t>
            </w:r>
          </w:p>
        </w:tc>
        <w:tc>
          <w:tcPr>
            <w:tcW w:w="2410" w:type="dxa"/>
            <w:tcMar>
              <w:top w:w="40" w:type="dxa"/>
              <w:left w:w="40" w:type="dxa"/>
              <w:bottom w:w="40" w:type="dxa"/>
              <w:right w:w="40" w:type="dxa"/>
            </w:tcMar>
            <w:vAlign w:val="bottom"/>
            <w:tcPrChange w:id="589" w:author="Ian Brennan" w:date="2023-04-12T15:36:00Z">
              <w:tcPr>
                <w:tcW w:w="2410" w:type="dxa"/>
                <w:tcMar>
                  <w:top w:w="40" w:type="dxa"/>
                  <w:left w:w="40" w:type="dxa"/>
                  <w:bottom w:w="40" w:type="dxa"/>
                  <w:right w:w="40" w:type="dxa"/>
                </w:tcMar>
                <w:vAlign w:val="bottom"/>
              </w:tcPr>
            </w:tcPrChange>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Elkobatrachus brocki</w:t>
            </w:r>
          </w:p>
        </w:tc>
        <w:tc>
          <w:tcPr>
            <w:tcW w:w="851" w:type="dxa"/>
            <w:tcMar>
              <w:top w:w="40" w:type="dxa"/>
              <w:left w:w="40" w:type="dxa"/>
              <w:bottom w:w="40" w:type="dxa"/>
              <w:right w:w="40" w:type="dxa"/>
            </w:tcMar>
            <w:vAlign w:val="bottom"/>
            <w:tcPrChange w:id="590" w:author="Ian Brennan" w:date="2023-04-12T15:36:00Z">
              <w:tcPr>
                <w:tcW w:w="851" w:type="dxa"/>
                <w:tcMar>
                  <w:top w:w="40" w:type="dxa"/>
                  <w:left w:w="40" w:type="dxa"/>
                  <w:bottom w:w="40" w:type="dxa"/>
                  <w:right w:w="40" w:type="dxa"/>
                </w:tcMar>
                <w:vAlign w:val="bottom"/>
              </w:tcPr>
            </w:tcPrChange>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Change w:id="591" w:author="Ian Brennan" w:date="2023-04-12T15:36:00Z">
              <w:tcPr>
                <w:tcW w:w="708" w:type="dxa"/>
                <w:tcMar>
                  <w:top w:w="40" w:type="dxa"/>
                  <w:left w:w="40" w:type="dxa"/>
                  <w:bottom w:w="40" w:type="dxa"/>
                  <w:right w:w="40" w:type="dxa"/>
                </w:tcMar>
                <w:vAlign w:val="bottom"/>
              </w:tcPr>
            </w:tcPrChange>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2" w:author="Ian Brennan" w:date="2023-04-12T15:36:00Z">
              <w:tcPr>
                <w:tcW w:w="1992" w:type="dxa"/>
                <w:tcMar>
                  <w:top w:w="40" w:type="dxa"/>
                  <w:left w:w="40" w:type="dxa"/>
                  <w:bottom w:w="40" w:type="dxa"/>
                  <w:right w:w="40" w:type="dxa"/>
                </w:tcMar>
                <w:vAlign w:val="bottom"/>
              </w:tcPr>
            </w:tcPrChange>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Change w:id="593" w:author="Ian Brennan" w:date="2023-04-12T15:36:00Z">
            <w:trPr>
              <w:trHeight w:hRule="exact" w:val="227"/>
            </w:trPr>
          </w:trPrChange>
        </w:trPr>
        <w:tc>
          <w:tcPr>
            <w:tcW w:w="468" w:type="dxa"/>
            <w:tcMar>
              <w:top w:w="40" w:type="dxa"/>
              <w:left w:w="40" w:type="dxa"/>
              <w:bottom w:w="40" w:type="dxa"/>
              <w:right w:w="40" w:type="dxa"/>
            </w:tcMar>
            <w:vAlign w:val="bottom"/>
            <w:tcPrChange w:id="594" w:author="Ian Brennan" w:date="2023-04-12T15:36:00Z">
              <w:tcPr>
                <w:tcW w:w="468" w:type="dxa"/>
                <w:tcMar>
                  <w:top w:w="40" w:type="dxa"/>
                  <w:left w:w="40" w:type="dxa"/>
                  <w:bottom w:w="40" w:type="dxa"/>
                  <w:right w:w="40" w:type="dxa"/>
                </w:tcMar>
                <w:vAlign w:val="bottom"/>
              </w:tcPr>
            </w:tcPrChange>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Change w:id="595" w:author="Ian Brennan" w:date="2023-04-12T15:36:00Z">
              <w:tcPr>
                <w:tcW w:w="2934" w:type="dxa"/>
                <w:tcMar>
                  <w:top w:w="40" w:type="dxa"/>
                  <w:left w:w="40" w:type="dxa"/>
                  <w:bottom w:w="40" w:type="dxa"/>
                  <w:right w:w="40" w:type="dxa"/>
                </w:tcMar>
                <w:vAlign w:val="bottom"/>
              </w:tcPr>
            </w:tcPrChange>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Pelodytes + (Pelobatidae + Megophryidae)</w:t>
            </w:r>
          </w:p>
        </w:tc>
        <w:tc>
          <w:tcPr>
            <w:tcW w:w="2410" w:type="dxa"/>
            <w:tcMar>
              <w:top w:w="40" w:type="dxa"/>
              <w:left w:w="40" w:type="dxa"/>
              <w:bottom w:w="40" w:type="dxa"/>
              <w:right w:w="40" w:type="dxa"/>
            </w:tcMar>
            <w:vAlign w:val="bottom"/>
            <w:tcPrChange w:id="596" w:author="Ian Brennan" w:date="2023-04-12T15:36:00Z">
              <w:tcPr>
                <w:tcW w:w="2410" w:type="dxa"/>
                <w:tcMar>
                  <w:top w:w="40" w:type="dxa"/>
                  <w:left w:w="40" w:type="dxa"/>
                  <w:bottom w:w="40" w:type="dxa"/>
                  <w:right w:w="40" w:type="dxa"/>
                </w:tcMar>
                <w:vAlign w:val="bottom"/>
              </w:tcPr>
            </w:tcPrChange>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Miopelodytes gilmorei</w:t>
            </w:r>
          </w:p>
        </w:tc>
        <w:tc>
          <w:tcPr>
            <w:tcW w:w="851" w:type="dxa"/>
            <w:tcMar>
              <w:top w:w="40" w:type="dxa"/>
              <w:left w:w="40" w:type="dxa"/>
              <w:bottom w:w="40" w:type="dxa"/>
              <w:right w:w="40" w:type="dxa"/>
            </w:tcMar>
            <w:vAlign w:val="bottom"/>
            <w:tcPrChange w:id="597" w:author="Ian Brennan" w:date="2023-04-12T15:36:00Z">
              <w:tcPr>
                <w:tcW w:w="851" w:type="dxa"/>
                <w:tcMar>
                  <w:top w:w="40" w:type="dxa"/>
                  <w:left w:w="40" w:type="dxa"/>
                  <w:bottom w:w="40" w:type="dxa"/>
                  <w:right w:w="40" w:type="dxa"/>
                </w:tcMar>
                <w:vAlign w:val="bottom"/>
              </w:tcPr>
            </w:tcPrChange>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Change w:id="598" w:author="Ian Brennan" w:date="2023-04-12T15:36:00Z">
              <w:tcPr>
                <w:tcW w:w="708" w:type="dxa"/>
                <w:tcMar>
                  <w:top w:w="40" w:type="dxa"/>
                  <w:left w:w="40" w:type="dxa"/>
                  <w:bottom w:w="40" w:type="dxa"/>
                  <w:right w:w="40" w:type="dxa"/>
                </w:tcMar>
                <w:vAlign w:val="bottom"/>
              </w:tcPr>
            </w:tcPrChange>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9" w:author="Ian Brennan" w:date="2023-04-12T15:36:00Z">
              <w:tcPr>
                <w:tcW w:w="1992" w:type="dxa"/>
                <w:tcMar>
                  <w:top w:w="40" w:type="dxa"/>
                  <w:left w:w="40" w:type="dxa"/>
                  <w:bottom w:w="40" w:type="dxa"/>
                  <w:right w:w="40" w:type="dxa"/>
                </w:tcMar>
                <w:vAlign w:val="bottom"/>
              </w:tcPr>
            </w:tcPrChange>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Change w:id="600" w:author="Ian Brennan" w:date="2023-04-12T15:36:00Z">
            <w:trPr>
              <w:trHeight w:hRule="exact" w:val="227"/>
            </w:trPr>
          </w:trPrChange>
        </w:trPr>
        <w:tc>
          <w:tcPr>
            <w:tcW w:w="468" w:type="dxa"/>
            <w:tcMar>
              <w:top w:w="40" w:type="dxa"/>
              <w:left w:w="40" w:type="dxa"/>
              <w:bottom w:w="40" w:type="dxa"/>
              <w:right w:w="40" w:type="dxa"/>
            </w:tcMar>
            <w:vAlign w:val="bottom"/>
            <w:tcPrChange w:id="601" w:author="Ian Brennan" w:date="2023-04-12T15:36:00Z">
              <w:tcPr>
                <w:tcW w:w="468" w:type="dxa"/>
                <w:tcMar>
                  <w:top w:w="40" w:type="dxa"/>
                  <w:left w:w="40" w:type="dxa"/>
                  <w:bottom w:w="40" w:type="dxa"/>
                  <w:right w:w="40" w:type="dxa"/>
                </w:tcMar>
                <w:vAlign w:val="bottom"/>
              </w:tcPr>
            </w:tcPrChange>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Change w:id="602" w:author="Ian Brennan" w:date="2023-04-12T15:36:00Z">
              <w:tcPr>
                <w:tcW w:w="2934" w:type="dxa"/>
                <w:tcMar>
                  <w:top w:w="40" w:type="dxa"/>
                  <w:left w:w="40" w:type="dxa"/>
                  <w:bottom w:w="40" w:type="dxa"/>
                  <w:right w:w="40" w:type="dxa"/>
                </w:tcMar>
                <w:vAlign w:val="bottom"/>
              </w:tcPr>
            </w:tcPrChange>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Pelobatidae + Megophryidae</w:t>
            </w:r>
          </w:p>
        </w:tc>
        <w:tc>
          <w:tcPr>
            <w:tcW w:w="2410" w:type="dxa"/>
            <w:tcMar>
              <w:top w:w="40" w:type="dxa"/>
              <w:left w:w="40" w:type="dxa"/>
              <w:bottom w:w="40" w:type="dxa"/>
              <w:right w:w="40" w:type="dxa"/>
            </w:tcMar>
            <w:vAlign w:val="bottom"/>
            <w:tcPrChange w:id="603" w:author="Ian Brennan" w:date="2023-04-12T15:36:00Z">
              <w:tcPr>
                <w:tcW w:w="2410" w:type="dxa"/>
                <w:tcMar>
                  <w:top w:w="40" w:type="dxa"/>
                  <w:left w:w="40" w:type="dxa"/>
                  <w:bottom w:w="40" w:type="dxa"/>
                  <w:right w:w="40" w:type="dxa"/>
                </w:tcMar>
                <w:vAlign w:val="bottom"/>
              </w:tcPr>
            </w:tcPrChange>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Macropelobates osborni</w:t>
            </w:r>
          </w:p>
        </w:tc>
        <w:tc>
          <w:tcPr>
            <w:tcW w:w="851" w:type="dxa"/>
            <w:tcMar>
              <w:top w:w="40" w:type="dxa"/>
              <w:left w:w="40" w:type="dxa"/>
              <w:bottom w:w="40" w:type="dxa"/>
              <w:right w:w="40" w:type="dxa"/>
            </w:tcMar>
            <w:vAlign w:val="bottom"/>
            <w:tcPrChange w:id="604" w:author="Ian Brennan" w:date="2023-04-12T15:36:00Z">
              <w:tcPr>
                <w:tcW w:w="851" w:type="dxa"/>
                <w:tcMar>
                  <w:top w:w="40" w:type="dxa"/>
                  <w:left w:w="40" w:type="dxa"/>
                  <w:bottom w:w="40" w:type="dxa"/>
                  <w:right w:w="40" w:type="dxa"/>
                </w:tcMar>
                <w:vAlign w:val="bottom"/>
              </w:tcPr>
            </w:tcPrChange>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Change w:id="605" w:author="Ian Brennan" w:date="2023-04-12T15:36:00Z">
              <w:tcPr>
                <w:tcW w:w="708" w:type="dxa"/>
                <w:tcMar>
                  <w:top w:w="40" w:type="dxa"/>
                  <w:left w:w="40" w:type="dxa"/>
                  <w:bottom w:w="40" w:type="dxa"/>
                  <w:right w:w="40" w:type="dxa"/>
                </w:tcMar>
                <w:vAlign w:val="bottom"/>
              </w:tcPr>
            </w:tcPrChange>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06" w:author="Ian Brennan" w:date="2023-04-12T15:36:00Z">
              <w:tcPr>
                <w:tcW w:w="1992" w:type="dxa"/>
                <w:tcMar>
                  <w:top w:w="40" w:type="dxa"/>
                  <w:left w:w="40" w:type="dxa"/>
                  <w:bottom w:w="40" w:type="dxa"/>
                  <w:right w:w="40" w:type="dxa"/>
                </w:tcMar>
                <w:vAlign w:val="bottom"/>
              </w:tcPr>
            </w:tcPrChange>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Change w:id="607" w:author="Ian Brennan" w:date="2023-04-12T15:36:00Z">
            <w:trPr>
              <w:trHeight w:hRule="exact" w:val="227"/>
            </w:trPr>
          </w:trPrChange>
        </w:trPr>
        <w:tc>
          <w:tcPr>
            <w:tcW w:w="468" w:type="dxa"/>
            <w:tcMar>
              <w:top w:w="40" w:type="dxa"/>
              <w:left w:w="40" w:type="dxa"/>
              <w:bottom w:w="40" w:type="dxa"/>
              <w:right w:w="40" w:type="dxa"/>
            </w:tcMar>
            <w:vAlign w:val="bottom"/>
            <w:tcPrChange w:id="608" w:author="Ian Brennan" w:date="2023-04-12T15:36:00Z">
              <w:tcPr>
                <w:tcW w:w="468" w:type="dxa"/>
                <w:tcMar>
                  <w:top w:w="40" w:type="dxa"/>
                  <w:left w:w="40" w:type="dxa"/>
                  <w:bottom w:w="40" w:type="dxa"/>
                  <w:right w:w="40" w:type="dxa"/>
                </w:tcMar>
                <w:vAlign w:val="bottom"/>
              </w:tcPr>
            </w:tcPrChange>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Change w:id="609" w:author="Ian Brennan" w:date="2023-04-12T15:36:00Z">
              <w:tcPr>
                <w:tcW w:w="2934" w:type="dxa"/>
                <w:tcMar>
                  <w:top w:w="40" w:type="dxa"/>
                  <w:left w:w="40" w:type="dxa"/>
                  <w:bottom w:w="40" w:type="dxa"/>
                  <w:right w:w="40" w:type="dxa"/>
                </w:tcMar>
                <w:vAlign w:val="bottom"/>
              </w:tcPr>
            </w:tcPrChange>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Acosmanura</w:t>
            </w:r>
          </w:p>
        </w:tc>
        <w:tc>
          <w:tcPr>
            <w:tcW w:w="2410" w:type="dxa"/>
            <w:tcMar>
              <w:top w:w="40" w:type="dxa"/>
              <w:left w:w="40" w:type="dxa"/>
              <w:bottom w:w="40" w:type="dxa"/>
              <w:right w:w="40" w:type="dxa"/>
            </w:tcMar>
            <w:vAlign w:val="bottom"/>
            <w:tcPrChange w:id="610" w:author="Ian Brennan" w:date="2023-04-12T15:36:00Z">
              <w:tcPr>
                <w:tcW w:w="2410" w:type="dxa"/>
                <w:tcMar>
                  <w:top w:w="40" w:type="dxa"/>
                  <w:left w:w="40" w:type="dxa"/>
                  <w:bottom w:w="40" w:type="dxa"/>
                  <w:right w:w="40" w:type="dxa"/>
                </w:tcMar>
                <w:vAlign w:val="bottom"/>
              </w:tcPr>
            </w:tcPrChange>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Eurycephalella alcinae</w:t>
            </w:r>
          </w:p>
        </w:tc>
        <w:tc>
          <w:tcPr>
            <w:tcW w:w="851" w:type="dxa"/>
            <w:tcMar>
              <w:top w:w="40" w:type="dxa"/>
              <w:left w:w="40" w:type="dxa"/>
              <w:bottom w:w="40" w:type="dxa"/>
              <w:right w:w="40" w:type="dxa"/>
            </w:tcMar>
            <w:vAlign w:val="bottom"/>
            <w:tcPrChange w:id="611" w:author="Ian Brennan" w:date="2023-04-12T15:36:00Z">
              <w:tcPr>
                <w:tcW w:w="851" w:type="dxa"/>
                <w:tcMar>
                  <w:top w:w="40" w:type="dxa"/>
                  <w:left w:w="40" w:type="dxa"/>
                  <w:bottom w:w="40" w:type="dxa"/>
                  <w:right w:w="40" w:type="dxa"/>
                </w:tcMar>
                <w:vAlign w:val="bottom"/>
              </w:tcPr>
            </w:tcPrChange>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Change w:id="612" w:author="Ian Brennan" w:date="2023-04-12T15:36:00Z">
              <w:tcPr>
                <w:tcW w:w="708" w:type="dxa"/>
                <w:tcMar>
                  <w:top w:w="40" w:type="dxa"/>
                  <w:left w:w="40" w:type="dxa"/>
                  <w:bottom w:w="40" w:type="dxa"/>
                  <w:right w:w="40" w:type="dxa"/>
                </w:tcMar>
                <w:vAlign w:val="bottom"/>
              </w:tcPr>
            </w:tcPrChange>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613" w:author="Ian Brennan" w:date="2023-04-12T15:36:00Z">
              <w:tcPr>
                <w:tcW w:w="1992" w:type="dxa"/>
                <w:tcMar>
                  <w:top w:w="40" w:type="dxa"/>
                  <w:left w:w="40" w:type="dxa"/>
                  <w:bottom w:w="40" w:type="dxa"/>
                  <w:right w:w="40" w:type="dxa"/>
                </w:tcMar>
                <w:vAlign w:val="bottom"/>
              </w:tcPr>
            </w:tcPrChange>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Change w:id="614" w:author="Ian Brennan" w:date="2023-04-12T15:36:00Z">
            <w:trPr>
              <w:trHeight w:hRule="exact" w:val="227"/>
            </w:trPr>
          </w:trPrChange>
        </w:trPr>
        <w:tc>
          <w:tcPr>
            <w:tcW w:w="468" w:type="dxa"/>
            <w:tcMar>
              <w:top w:w="40" w:type="dxa"/>
              <w:left w:w="40" w:type="dxa"/>
              <w:bottom w:w="40" w:type="dxa"/>
              <w:right w:w="40" w:type="dxa"/>
            </w:tcMar>
            <w:vAlign w:val="bottom"/>
            <w:tcPrChange w:id="615" w:author="Ian Brennan" w:date="2023-04-12T15:36:00Z">
              <w:tcPr>
                <w:tcW w:w="468" w:type="dxa"/>
                <w:tcMar>
                  <w:top w:w="40" w:type="dxa"/>
                  <w:left w:w="40" w:type="dxa"/>
                  <w:bottom w:w="40" w:type="dxa"/>
                  <w:right w:w="40" w:type="dxa"/>
                </w:tcMar>
                <w:vAlign w:val="bottom"/>
              </w:tcPr>
            </w:tcPrChange>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Change w:id="616" w:author="Ian Brennan" w:date="2023-04-12T15:36:00Z">
              <w:tcPr>
                <w:tcW w:w="2934" w:type="dxa"/>
                <w:tcMar>
                  <w:top w:w="40" w:type="dxa"/>
                  <w:left w:w="40" w:type="dxa"/>
                  <w:bottom w:w="40" w:type="dxa"/>
                  <w:right w:w="40" w:type="dxa"/>
                </w:tcMar>
                <w:vAlign w:val="bottom"/>
              </w:tcPr>
            </w:tcPrChange>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Neobatrachia</w:t>
            </w:r>
          </w:p>
        </w:tc>
        <w:tc>
          <w:tcPr>
            <w:tcW w:w="2410" w:type="dxa"/>
            <w:tcMar>
              <w:top w:w="40" w:type="dxa"/>
              <w:left w:w="40" w:type="dxa"/>
              <w:bottom w:w="40" w:type="dxa"/>
              <w:right w:w="40" w:type="dxa"/>
            </w:tcMar>
            <w:vAlign w:val="bottom"/>
            <w:tcPrChange w:id="617" w:author="Ian Brennan" w:date="2023-04-12T15:36:00Z">
              <w:tcPr>
                <w:tcW w:w="2410" w:type="dxa"/>
                <w:tcMar>
                  <w:top w:w="40" w:type="dxa"/>
                  <w:left w:w="40" w:type="dxa"/>
                  <w:bottom w:w="40" w:type="dxa"/>
                  <w:right w:w="40" w:type="dxa"/>
                </w:tcMar>
                <w:vAlign w:val="bottom"/>
              </w:tcPr>
            </w:tcPrChange>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Beelzebufo ampinga</w:t>
            </w:r>
          </w:p>
        </w:tc>
        <w:tc>
          <w:tcPr>
            <w:tcW w:w="851" w:type="dxa"/>
            <w:tcMar>
              <w:top w:w="40" w:type="dxa"/>
              <w:left w:w="40" w:type="dxa"/>
              <w:bottom w:w="40" w:type="dxa"/>
              <w:right w:w="40" w:type="dxa"/>
            </w:tcMar>
            <w:vAlign w:val="bottom"/>
            <w:tcPrChange w:id="618" w:author="Ian Brennan" w:date="2023-04-12T15:36:00Z">
              <w:tcPr>
                <w:tcW w:w="851" w:type="dxa"/>
                <w:tcMar>
                  <w:top w:w="40" w:type="dxa"/>
                  <w:left w:w="40" w:type="dxa"/>
                  <w:bottom w:w="40" w:type="dxa"/>
                  <w:right w:w="40" w:type="dxa"/>
                </w:tcMar>
                <w:vAlign w:val="bottom"/>
              </w:tcPr>
            </w:tcPrChange>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Change w:id="619" w:author="Ian Brennan" w:date="2023-04-12T15:36:00Z">
              <w:tcPr>
                <w:tcW w:w="708" w:type="dxa"/>
                <w:tcMar>
                  <w:top w:w="40" w:type="dxa"/>
                  <w:left w:w="40" w:type="dxa"/>
                  <w:bottom w:w="40" w:type="dxa"/>
                  <w:right w:w="40" w:type="dxa"/>
                </w:tcMar>
                <w:vAlign w:val="bottom"/>
              </w:tcPr>
            </w:tcPrChange>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20" w:author="Ian Brennan" w:date="2023-04-12T15:36:00Z">
              <w:tcPr>
                <w:tcW w:w="1992" w:type="dxa"/>
                <w:tcMar>
                  <w:top w:w="40" w:type="dxa"/>
                  <w:left w:w="40" w:type="dxa"/>
                  <w:bottom w:w="40" w:type="dxa"/>
                  <w:right w:w="40" w:type="dxa"/>
                </w:tcMar>
                <w:vAlign w:val="bottom"/>
              </w:tcPr>
            </w:tcPrChange>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Change w:id="621" w:author="Ian Brennan" w:date="2023-04-12T15:36:00Z">
            <w:trPr>
              <w:trHeight w:hRule="exact" w:val="227"/>
            </w:trPr>
          </w:trPrChange>
        </w:trPr>
        <w:tc>
          <w:tcPr>
            <w:tcW w:w="468" w:type="dxa"/>
            <w:tcMar>
              <w:top w:w="40" w:type="dxa"/>
              <w:left w:w="40" w:type="dxa"/>
              <w:bottom w:w="40" w:type="dxa"/>
              <w:right w:w="40" w:type="dxa"/>
            </w:tcMar>
            <w:vAlign w:val="bottom"/>
            <w:tcPrChange w:id="622" w:author="Ian Brennan" w:date="2023-04-12T15:36:00Z">
              <w:tcPr>
                <w:tcW w:w="468" w:type="dxa"/>
                <w:tcMar>
                  <w:top w:w="40" w:type="dxa"/>
                  <w:left w:w="40" w:type="dxa"/>
                  <w:bottom w:w="40" w:type="dxa"/>
                  <w:right w:w="40" w:type="dxa"/>
                </w:tcMar>
                <w:vAlign w:val="bottom"/>
              </w:tcPr>
            </w:tcPrChange>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Change w:id="623" w:author="Ian Brennan" w:date="2023-04-12T15:36:00Z">
              <w:tcPr>
                <w:tcW w:w="2934" w:type="dxa"/>
                <w:tcMar>
                  <w:top w:w="40" w:type="dxa"/>
                  <w:left w:w="40" w:type="dxa"/>
                  <w:bottom w:w="40" w:type="dxa"/>
                  <w:right w:w="40" w:type="dxa"/>
                </w:tcMar>
                <w:vAlign w:val="bottom"/>
              </w:tcPr>
            </w:tcPrChange>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Myobatrachoidea</w:t>
            </w:r>
          </w:p>
        </w:tc>
        <w:tc>
          <w:tcPr>
            <w:tcW w:w="2410" w:type="dxa"/>
            <w:tcMar>
              <w:top w:w="40" w:type="dxa"/>
              <w:left w:w="40" w:type="dxa"/>
              <w:bottom w:w="40" w:type="dxa"/>
              <w:right w:w="40" w:type="dxa"/>
            </w:tcMar>
            <w:vAlign w:val="bottom"/>
            <w:tcPrChange w:id="624" w:author="Ian Brennan" w:date="2023-04-12T15:36:00Z">
              <w:tcPr>
                <w:tcW w:w="2410" w:type="dxa"/>
                <w:tcMar>
                  <w:top w:w="40" w:type="dxa"/>
                  <w:left w:w="40" w:type="dxa"/>
                  <w:bottom w:w="40" w:type="dxa"/>
                  <w:right w:w="40" w:type="dxa"/>
                </w:tcMar>
                <w:vAlign w:val="bottom"/>
              </w:tcPr>
            </w:tcPrChange>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Calyptocephalella pichileufensis</w:t>
            </w:r>
          </w:p>
        </w:tc>
        <w:tc>
          <w:tcPr>
            <w:tcW w:w="851" w:type="dxa"/>
            <w:tcMar>
              <w:top w:w="40" w:type="dxa"/>
              <w:left w:w="40" w:type="dxa"/>
              <w:bottom w:w="40" w:type="dxa"/>
              <w:right w:w="40" w:type="dxa"/>
            </w:tcMar>
            <w:vAlign w:val="bottom"/>
            <w:tcPrChange w:id="625" w:author="Ian Brennan" w:date="2023-04-12T15:36:00Z">
              <w:tcPr>
                <w:tcW w:w="851" w:type="dxa"/>
                <w:tcMar>
                  <w:top w:w="40" w:type="dxa"/>
                  <w:left w:w="40" w:type="dxa"/>
                  <w:bottom w:w="40" w:type="dxa"/>
                  <w:right w:w="40" w:type="dxa"/>
                </w:tcMar>
                <w:vAlign w:val="bottom"/>
              </w:tcPr>
            </w:tcPrChange>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Change w:id="626" w:author="Ian Brennan" w:date="2023-04-12T15:36:00Z">
              <w:tcPr>
                <w:tcW w:w="708" w:type="dxa"/>
                <w:tcMar>
                  <w:top w:w="40" w:type="dxa"/>
                  <w:left w:w="40" w:type="dxa"/>
                  <w:bottom w:w="40" w:type="dxa"/>
                  <w:right w:w="40" w:type="dxa"/>
                </w:tcMar>
                <w:vAlign w:val="bottom"/>
              </w:tcPr>
            </w:tcPrChange>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627" w:author="Ian Brennan" w:date="2023-04-12T15:36:00Z">
              <w:tcPr>
                <w:tcW w:w="1992" w:type="dxa"/>
                <w:tcMar>
                  <w:top w:w="40" w:type="dxa"/>
                  <w:left w:w="40" w:type="dxa"/>
                  <w:bottom w:w="40" w:type="dxa"/>
                  <w:right w:w="40" w:type="dxa"/>
                </w:tcMar>
                <w:vAlign w:val="bottom"/>
              </w:tcPr>
            </w:tcPrChange>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Change w:id="628" w:author="Ian Brennan" w:date="2023-04-12T15:36:00Z">
            <w:trPr>
              <w:trHeight w:hRule="exact" w:val="227"/>
            </w:trPr>
          </w:trPrChange>
        </w:trPr>
        <w:tc>
          <w:tcPr>
            <w:tcW w:w="468" w:type="dxa"/>
            <w:tcMar>
              <w:top w:w="40" w:type="dxa"/>
              <w:left w:w="40" w:type="dxa"/>
              <w:bottom w:w="40" w:type="dxa"/>
              <w:right w:w="40" w:type="dxa"/>
            </w:tcMar>
            <w:vAlign w:val="bottom"/>
            <w:tcPrChange w:id="629" w:author="Ian Brennan" w:date="2023-04-12T15:36:00Z">
              <w:tcPr>
                <w:tcW w:w="468" w:type="dxa"/>
                <w:tcMar>
                  <w:top w:w="40" w:type="dxa"/>
                  <w:left w:w="40" w:type="dxa"/>
                  <w:bottom w:w="40" w:type="dxa"/>
                  <w:right w:w="40" w:type="dxa"/>
                </w:tcMar>
                <w:vAlign w:val="bottom"/>
              </w:tcPr>
            </w:tcPrChange>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Change w:id="630" w:author="Ian Brennan" w:date="2023-04-12T15:36:00Z">
              <w:tcPr>
                <w:tcW w:w="2934" w:type="dxa"/>
                <w:tcMar>
                  <w:top w:w="40" w:type="dxa"/>
                  <w:left w:w="40" w:type="dxa"/>
                  <w:bottom w:w="40" w:type="dxa"/>
                  <w:right w:w="40" w:type="dxa"/>
                </w:tcMar>
                <w:vAlign w:val="bottom"/>
              </w:tcPr>
            </w:tcPrChange>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Ranoidea</w:t>
            </w:r>
          </w:p>
        </w:tc>
        <w:tc>
          <w:tcPr>
            <w:tcW w:w="2410" w:type="dxa"/>
            <w:shd w:val="clear" w:color="auto" w:fill="FFFFFF"/>
            <w:tcMar>
              <w:top w:w="40" w:type="dxa"/>
              <w:left w:w="40" w:type="dxa"/>
              <w:bottom w:w="40" w:type="dxa"/>
              <w:right w:w="40" w:type="dxa"/>
            </w:tcMar>
            <w:vAlign w:val="bottom"/>
            <w:tcPrChange w:id="631" w:author="Ian Brennan" w:date="2023-04-12T15:36:00Z">
              <w:tcPr>
                <w:tcW w:w="2410" w:type="dxa"/>
                <w:shd w:val="clear" w:color="auto" w:fill="FFFFFF"/>
                <w:tcMar>
                  <w:top w:w="40" w:type="dxa"/>
                  <w:left w:w="40" w:type="dxa"/>
                  <w:bottom w:w="40" w:type="dxa"/>
                  <w:right w:w="40" w:type="dxa"/>
                </w:tcMar>
                <w:vAlign w:val="bottom"/>
              </w:tcPr>
            </w:tcPrChange>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Thamastosaurus gezei</w:t>
            </w:r>
          </w:p>
        </w:tc>
        <w:tc>
          <w:tcPr>
            <w:tcW w:w="851" w:type="dxa"/>
            <w:tcMar>
              <w:top w:w="40" w:type="dxa"/>
              <w:left w:w="40" w:type="dxa"/>
              <w:bottom w:w="40" w:type="dxa"/>
              <w:right w:w="40" w:type="dxa"/>
            </w:tcMar>
            <w:vAlign w:val="bottom"/>
            <w:tcPrChange w:id="632" w:author="Ian Brennan" w:date="2023-04-12T15:36:00Z">
              <w:tcPr>
                <w:tcW w:w="851" w:type="dxa"/>
                <w:tcMar>
                  <w:top w:w="40" w:type="dxa"/>
                  <w:left w:w="40" w:type="dxa"/>
                  <w:bottom w:w="40" w:type="dxa"/>
                  <w:right w:w="40" w:type="dxa"/>
                </w:tcMar>
                <w:vAlign w:val="bottom"/>
              </w:tcPr>
            </w:tcPrChange>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Change w:id="633" w:author="Ian Brennan" w:date="2023-04-12T15:36:00Z">
              <w:tcPr>
                <w:tcW w:w="708" w:type="dxa"/>
                <w:tcMar>
                  <w:top w:w="40" w:type="dxa"/>
                  <w:left w:w="40" w:type="dxa"/>
                  <w:bottom w:w="40" w:type="dxa"/>
                  <w:right w:w="40" w:type="dxa"/>
                </w:tcMar>
                <w:vAlign w:val="bottom"/>
              </w:tcPr>
            </w:tcPrChange>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34" w:author="Ian Brennan" w:date="2023-04-12T15:36:00Z">
              <w:tcPr>
                <w:tcW w:w="1992" w:type="dxa"/>
                <w:tcMar>
                  <w:top w:w="40" w:type="dxa"/>
                  <w:left w:w="40" w:type="dxa"/>
                  <w:bottom w:w="40" w:type="dxa"/>
                  <w:right w:w="40" w:type="dxa"/>
                </w:tcMar>
                <w:vAlign w:val="bottom"/>
              </w:tcPr>
            </w:tcPrChange>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Rage and Rocek (2007)</w:t>
            </w:r>
          </w:p>
        </w:tc>
      </w:tr>
      <w:tr w:rsidR="006211A3" w14:paraId="2B046875" w14:textId="77777777" w:rsidTr="009B6D1C">
        <w:trPr>
          <w:trHeight w:hRule="exact" w:val="227"/>
          <w:trPrChange w:id="635" w:author="Ian Brennan" w:date="2023-04-12T15:36:00Z">
            <w:trPr>
              <w:trHeight w:hRule="exact" w:val="227"/>
            </w:trPr>
          </w:trPrChange>
        </w:trPr>
        <w:tc>
          <w:tcPr>
            <w:tcW w:w="468" w:type="dxa"/>
            <w:tcMar>
              <w:top w:w="40" w:type="dxa"/>
              <w:left w:w="40" w:type="dxa"/>
              <w:bottom w:w="40" w:type="dxa"/>
              <w:right w:w="40" w:type="dxa"/>
            </w:tcMar>
            <w:vAlign w:val="bottom"/>
            <w:tcPrChange w:id="636" w:author="Ian Brennan" w:date="2023-04-12T15:36:00Z">
              <w:tcPr>
                <w:tcW w:w="468" w:type="dxa"/>
                <w:tcMar>
                  <w:top w:w="40" w:type="dxa"/>
                  <w:left w:w="40" w:type="dxa"/>
                  <w:bottom w:w="40" w:type="dxa"/>
                  <w:right w:w="40" w:type="dxa"/>
                </w:tcMar>
                <w:vAlign w:val="bottom"/>
              </w:tcPr>
            </w:tcPrChange>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Change w:id="637" w:author="Ian Brennan" w:date="2023-04-12T15:36:00Z">
              <w:tcPr>
                <w:tcW w:w="2934" w:type="dxa"/>
                <w:tcMar>
                  <w:top w:w="40" w:type="dxa"/>
                  <w:left w:w="40" w:type="dxa"/>
                  <w:bottom w:w="40" w:type="dxa"/>
                  <w:right w:w="40" w:type="dxa"/>
                </w:tcMar>
                <w:vAlign w:val="bottom"/>
              </w:tcPr>
            </w:tcPrChange>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Ptychadena + Phrynobatrachus</w:t>
            </w:r>
          </w:p>
        </w:tc>
        <w:tc>
          <w:tcPr>
            <w:tcW w:w="2410" w:type="dxa"/>
            <w:tcMar>
              <w:top w:w="40" w:type="dxa"/>
              <w:left w:w="40" w:type="dxa"/>
              <w:bottom w:w="40" w:type="dxa"/>
              <w:right w:w="40" w:type="dxa"/>
            </w:tcMar>
            <w:vAlign w:val="bottom"/>
            <w:tcPrChange w:id="638" w:author="Ian Brennan" w:date="2023-04-12T15:36:00Z">
              <w:tcPr>
                <w:tcW w:w="2410" w:type="dxa"/>
                <w:tcMar>
                  <w:top w:w="40" w:type="dxa"/>
                  <w:left w:w="40" w:type="dxa"/>
                  <w:bottom w:w="40" w:type="dxa"/>
                  <w:right w:w="40" w:type="dxa"/>
                </w:tcMar>
                <w:vAlign w:val="bottom"/>
              </w:tcPr>
            </w:tcPrChange>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Ptychadenidae fossil</w:t>
            </w:r>
          </w:p>
        </w:tc>
        <w:tc>
          <w:tcPr>
            <w:tcW w:w="851" w:type="dxa"/>
            <w:tcMar>
              <w:top w:w="40" w:type="dxa"/>
              <w:left w:w="40" w:type="dxa"/>
              <w:bottom w:w="40" w:type="dxa"/>
              <w:right w:w="40" w:type="dxa"/>
            </w:tcMar>
            <w:vAlign w:val="bottom"/>
            <w:tcPrChange w:id="639" w:author="Ian Brennan" w:date="2023-04-12T15:36:00Z">
              <w:tcPr>
                <w:tcW w:w="851" w:type="dxa"/>
                <w:tcMar>
                  <w:top w:w="40" w:type="dxa"/>
                  <w:left w:w="40" w:type="dxa"/>
                  <w:bottom w:w="40" w:type="dxa"/>
                  <w:right w:w="40" w:type="dxa"/>
                </w:tcMar>
                <w:vAlign w:val="bottom"/>
              </w:tcPr>
            </w:tcPrChange>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Change w:id="640" w:author="Ian Brennan" w:date="2023-04-12T15:36:00Z">
              <w:tcPr>
                <w:tcW w:w="708" w:type="dxa"/>
                <w:tcMar>
                  <w:top w:w="40" w:type="dxa"/>
                  <w:left w:w="40" w:type="dxa"/>
                  <w:bottom w:w="40" w:type="dxa"/>
                  <w:right w:w="40" w:type="dxa"/>
                </w:tcMar>
                <w:vAlign w:val="bottom"/>
              </w:tcPr>
            </w:tcPrChange>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41" w:author="Ian Brennan" w:date="2023-04-12T15:36:00Z">
              <w:tcPr>
                <w:tcW w:w="1992" w:type="dxa"/>
                <w:tcMar>
                  <w:top w:w="40" w:type="dxa"/>
                  <w:left w:w="40" w:type="dxa"/>
                  <w:bottom w:w="40" w:type="dxa"/>
                  <w:right w:w="40" w:type="dxa"/>
                </w:tcMar>
                <w:vAlign w:val="bottom"/>
              </w:tcPr>
            </w:tcPrChange>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Change w:id="642" w:author="Ian Brennan" w:date="2023-04-12T15:36:00Z">
          <w:pPr>
            <w:spacing w:line="240" w:lineRule="auto"/>
            <w:jc w:val="both"/>
          </w:pPr>
        </w:pPrChange>
      </w:pPr>
    </w:p>
    <w:p w14:paraId="348F0BB5" w14:textId="345AEAFE" w:rsidR="002F45DA" w:rsidRDefault="002F45DA" w:rsidP="002F45DA">
      <w:pPr>
        <w:spacing w:line="240" w:lineRule="auto"/>
        <w:rPr>
          <w:ins w:id="643" w:author="Ian Brennan" w:date="2023-04-12T15:36:00Z"/>
          <w:rFonts w:ascii="CMU Serif Roman" w:eastAsia="CMU Serif Roman" w:hAnsi="CMU Serif Roman" w:cs="CMU Serif Roman"/>
        </w:rPr>
      </w:pPr>
    </w:p>
    <w:p w14:paraId="1EF5F016" w14:textId="05B862CA" w:rsidR="002F45DA" w:rsidRDefault="002F45DA" w:rsidP="002F45DA">
      <w:pPr>
        <w:spacing w:line="240" w:lineRule="auto"/>
        <w:rPr>
          <w:ins w:id="644" w:author="Ian Brennan" w:date="2023-04-12T15:36:00Z"/>
          <w:rFonts w:ascii="CMU Serif Roman" w:eastAsia="CMU Serif Roman" w:hAnsi="CMU Serif Roman" w:cs="CMU Serif Roman"/>
        </w:rPr>
      </w:pPr>
    </w:p>
    <w:p w14:paraId="0DB2A61E" w14:textId="4E7421B2" w:rsidR="002F45DA" w:rsidRDefault="002F45DA" w:rsidP="002F45DA">
      <w:pPr>
        <w:spacing w:line="240" w:lineRule="auto"/>
        <w:rPr>
          <w:ins w:id="645" w:author="Ian Brennan" w:date="2023-04-12T15:36:00Z"/>
          <w:rFonts w:ascii="CMU Serif Roman" w:eastAsia="CMU Serif Roman" w:hAnsi="CMU Serif Roman" w:cs="CMU Serif Roman"/>
        </w:rPr>
      </w:pPr>
    </w:p>
    <w:p w14:paraId="583D99C1" w14:textId="11406427" w:rsidR="002F45DA" w:rsidRDefault="002F45DA" w:rsidP="002F45DA">
      <w:pPr>
        <w:spacing w:line="240" w:lineRule="auto"/>
        <w:rPr>
          <w:ins w:id="646" w:author="Ian Brennan" w:date="2023-04-12T15:36:00Z"/>
          <w:rFonts w:ascii="CMU Serif Roman" w:eastAsia="CMU Serif Roman" w:hAnsi="CMU Serif Roman" w:cs="CMU Serif Roman"/>
        </w:rPr>
      </w:pPr>
    </w:p>
    <w:p w14:paraId="6E4EEA81" w14:textId="4933A5B2" w:rsidR="002F45DA" w:rsidRDefault="002F45DA" w:rsidP="002F45DA">
      <w:pPr>
        <w:spacing w:line="240" w:lineRule="auto"/>
        <w:rPr>
          <w:ins w:id="647" w:author="Ian Brennan" w:date="2023-04-12T15:36:00Z"/>
          <w:rFonts w:ascii="CMU Serif Roman" w:eastAsia="CMU Serif Roman" w:hAnsi="CMU Serif Roman" w:cs="CMU Serif Roman"/>
        </w:rPr>
      </w:pPr>
    </w:p>
    <w:p w14:paraId="5D688C2F" w14:textId="16C938C4" w:rsidR="002F45DA" w:rsidRDefault="002F45DA" w:rsidP="002F45DA">
      <w:pPr>
        <w:spacing w:line="240" w:lineRule="auto"/>
        <w:rPr>
          <w:ins w:id="648" w:author="Ian Brennan" w:date="2023-04-12T15:36:00Z"/>
          <w:rFonts w:ascii="CMU Serif Roman" w:eastAsia="CMU Serif Roman" w:hAnsi="CMU Serif Roman" w:cs="CMU Serif Roman"/>
        </w:rPr>
      </w:pPr>
    </w:p>
    <w:p w14:paraId="29D64504" w14:textId="2642B527" w:rsidR="002F45DA" w:rsidRPr="00856FD6" w:rsidRDefault="002F45DA" w:rsidP="002F45DA">
      <w:pPr>
        <w:spacing w:line="240" w:lineRule="auto"/>
        <w:rPr>
          <w:ins w:id="649" w:author="Ian Brennan" w:date="2023-04-12T15:36:00Z"/>
          <w:rFonts w:ascii="CMU Serif Roman" w:eastAsia="CMU Serif Roman" w:hAnsi="CMU Serif Roman" w:cs="CMU Serif Roman"/>
        </w:rPr>
      </w:pPr>
      <w:ins w:id="650" w:author="Ian Brennan" w:date="2023-04-12T15:36:00Z">
        <w:r>
          <w:rPr>
            <w:rFonts w:ascii="CMU Serif Roman" w:eastAsia="CMU Serif Roman" w:hAnsi="CMU Serif Roman" w:cs="CMU Serif Roman"/>
          </w:rPr>
          <w:lastRenderedPageBreak/>
          <w:t xml:space="preserve">Table S3. Results of biogeographic ancestral range reconstruction in </w:t>
        </w:r>
        <w:r>
          <w:rPr>
            <w:rFonts w:ascii="CMU Serif Roman" w:eastAsia="CMU Serif Roman" w:hAnsi="CMU Serif Roman" w:cs="CMU Serif Roman"/>
            <w:i/>
            <w:iCs/>
          </w:rPr>
          <w:t>BioGeoBEARS</w:t>
        </w:r>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pelodryadid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pelodryadid frogs from South America directly to Australia. </w:t>
        </w:r>
        <w:r w:rsidR="00D32B8D">
          <w:rPr>
            <w:rFonts w:ascii="CMU Serif Roman" w:eastAsia="CMU Serif Roman" w:hAnsi="CMU Serif Roman" w:cs="CMU Serif Roman"/>
          </w:rPr>
          <w:t>Models are sorted according to deltaAIC scores, indicating the preferred model at the top.</w:t>
        </w:r>
      </w:ins>
    </w:p>
    <w:p w14:paraId="427AF18C" w14:textId="447CB66D" w:rsidR="002F45DA" w:rsidRDefault="002F45DA" w:rsidP="002F45DA">
      <w:pPr>
        <w:spacing w:line="240" w:lineRule="auto"/>
        <w:rPr>
          <w:ins w:id="651" w:author="Ian Brennan" w:date="2023-04-12T15:36:00Z"/>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ins w:id="652" w:author="Ian Brennan" w:date="2023-04-12T15:36:00Z"/>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ins w:id="653" w:author="Ian Brennan" w:date="2023-04-12T15:36:00Z"/>
                <w:rFonts w:ascii="CMU Serif Roman" w:hAnsi="CMU Serif Roman" w:cs="CMU Serif Roman"/>
                <w:color w:val="000000"/>
                <w:sz w:val="20"/>
                <w:szCs w:val="20"/>
              </w:rPr>
            </w:pPr>
            <w:ins w:id="654" w:author="Ian Brennan" w:date="2023-04-12T15:36:00Z">
              <w:r w:rsidRPr="002F45DA">
                <w:rPr>
                  <w:rFonts w:ascii="CMU Serif Roman" w:hAnsi="CMU Serif Roman" w:cs="CMU Serif Roman"/>
                  <w:color w:val="000000"/>
                  <w:sz w:val="20"/>
                  <w:szCs w:val="20"/>
                </w:rPr>
                <w:t>Model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ins w:id="655" w:author="Ian Brennan" w:date="2023-04-12T15:36:00Z"/>
                <w:rFonts w:ascii="CMU Serif Roman" w:hAnsi="CMU Serif Roman" w:cs="CMU Serif Roman"/>
                <w:color w:val="000000"/>
                <w:sz w:val="20"/>
                <w:szCs w:val="20"/>
              </w:rPr>
            </w:pPr>
            <w:ins w:id="656" w:author="Ian Brennan" w:date="2023-04-12T15:36:00Z">
              <w:r w:rsidRPr="002F45DA">
                <w:rPr>
                  <w:rFonts w:ascii="CMU Serif Roman" w:hAnsi="CMU Serif Roman" w:cs="CMU Serif Roman"/>
                  <w:color w:val="000000"/>
                  <w:sz w:val="20"/>
                  <w:szCs w:val="20"/>
                </w:rPr>
                <w:t>Hypothesis</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ins w:id="657" w:author="Ian Brennan" w:date="2023-04-12T15:36:00Z"/>
                <w:rFonts w:ascii="CMU Serif Roman" w:hAnsi="CMU Serif Roman" w:cs="CMU Serif Roman"/>
                <w:color w:val="000000"/>
                <w:sz w:val="20"/>
                <w:szCs w:val="20"/>
              </w:rPr>
            </w:pPr>
            <w:ins w:id="658" w:author="Ian Brennan" w:date="2023-04-12T15:36:00Z">
              <w:r w:rsidRPr="002F45DA">
                <w:rPr>
                  <w:rFonts w:ascii="CMU Serif Roman" w:hAnsi="CMU Serif Roman" w:cs="CMU Serif Roman"/>
                  <w:color w:val="000000"/>
                  <w:sz w:val="20"/>
                  <w:szCs w:val="20"/>
                </w:rPr>
                <w:t>No. Param.</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ins w:id="659" w:author="Ian Brennan" w:date="2023-04-12T15:36:00Z"/>
                <w:rFonts w:ascii="CMU Serif Roman" w:hAnsi="CMU Serif Roman" w:cs="CMU Serif Roman"/>
                <w:color w:val="000000"/>
                <w:sz w:val="20"/>
                <w:szCs w:val="20"/>
              </w:rPr>
            </w:pPr>
            <w:ins w:id="660" w:author="Ian Brennan" w:date="2023-04-12T15:36:00Z">
              <w:r w:rsidRPr="002F45DA">
                <w:rPr>
                  <w:rFonts w:ascii="CMU Serif Roman" w:hAnsi="CMU Serif Roman" w:cs="CMU Serif Roman"/>
                  <w:color w:val="000000"/>
                  <w:sz w:val="20"/>
                  <w:szCs w:val="20"/>
                </w:rPr>
                <w:t>LnL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ins w:id="661" w:author="Ian Brennan" w:date="2023-04-12T15:36:00Z"/>
                <w:rFonts w:ascii="CMU Serif Roman" w:hAnsi="CMU Serif Roman" w:cs="CMU Serif Roman"/>
                <w:color w:val="000000"/>
                <w:sz w:val="20"/>
                <w:szCs w:val="20"/>
              </w:rPr>
            </w:pPr>
            <w:ins w:id="662" w:author="Ian Brennan" w:date="2023-04-12T15:36:00Z">
              <w:r w:rsidRPr="002F45DA">
                <w:rPr>
                  <w:rFonts w:ascii="CMU Serif Roman" w:hAnsi="CMU Serif Roman" w:cs="CMU Serif Roman"/>
                  <w:color w:val="000000"/>
                  <w:sz w:val="20"/>
                  <w:szCs w:val="20"/>
                </w:rPr>
                <w:t>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ins w:id="663" w:author="Ian Brennan" w:date="2023-04-12T15:36:00Z"/>
                <w:rFonts w:ascii="CMU Serif Roman" w:hAnsi="CMU Serif Roman" w:cs="CMU Serif Roman"/>
                <w:color w:val="000000"/>
                <w:sz w:val="20"/>
                <w:szCs w:val="20"/>
              </w:rPr>
            </w:pPr>
            <w:ins w:id="664" w:author="Ian Brennan" w:date="2023-04-12T15:36:00Z">
              <w:r w:rsidRPr="002F45DA">
                <w:rPr>
                  <w:rFonts w:ascii="CMU Serif Roman" w:hAnsi="CMU Serif Roman" w:cs="CMU Serif Roman"/>
                  <w:color w:val="000000"/>
                  <w:sz w:val="20"/>
                  <w:szCs w:val="20"/>
                </w:rPr>
                <w:t>deltaAIC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ins w:id="665" w:author="Ian Brennan" w:date="2023-04-12T15:36:00Z"/>
                <w:rFonts w:ascii="CMU Serif Roman" w:hAnsi="CMU Serif Roman" w:cs="CMU Serif Roman"/>
                <w:color w:val="000000"/>
                <w:sz w:val="20"/>
                <w:szCs w:val="20"/>
              </w:rPr>
            </w:pPr>
            <w:ins w:id="666" w:author="Ian Brennan" w:date="2023-04-12T15:36:00Z">
              <w:r w:rsidRPr="002F45DA">
                <w:rPr>
                  <w:rFonts w:ascii="CMU Serif Roman" w:hAnsi="CMU Serif Roman" w:cs="CMU Serif Roman"/>
                  <w:color w:val="000000"/>
                  <w:sz w:val="20"/>
                  <w:szCs w:val="20"/>
                </w:rPr>
                <w:t>AICw</w:t>
              </w:r>
            </w:ins>
          </w:p>
        </w:tc>
      </w:tr>
      <w:tr w:rsidR="002F45DA" w:rsidRPr="002F45DA" w14:paraId="417F42C6" w14:textId="77777777" w:rsidTr="002F45DA">
        <w:trPr>
          <w:trHeight w:val="320"/>
          <w:ins w:id="667" w:author="Ian Brennan" w:date="2023-04-12T15:36:00Z"/>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ins w:id="668" w:author="Ian Brennan" w:date="2023-04-12T15:36:00Z"/>
                <w:rFonts w:ascii="CMU Serif Roman" w:hAnsi="CMU Serif Roman" w:cs="CMU Serif Roman"/>
                <w:color w:val="000000"/>
                <w:sz w:val="20"/>
                <w:szCs w:val="20"/>
              </w:rPr>
            </w:pPr>
            <w:ins w:id="669" w:author="Ian Brennan" w:date="2023-04-12T15:36:00Z">
              <w:r w:rsidRPr="002F45DA">
                <w:rPr>
                  <w:rFonts w:ascii="CMU Serif Roman" w:hAnsi="CMU Serif Roman" w:cs="CMU Serif Roman"/>
                  <w:color w:val="000000"/>
                  <w:sz w:val="20"/>
                  <w:szCs w:val="20"/>
                </w:rPr>
                <w:t>DEC+j+x+w</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ins w:id="670" w:author="Ian Brennan" w:date="2023-04-12T15:36:00Z"/>
                <w:rFonts w:ascii="CMU Serif Roman" w:hAnsi="CMU Serif Roman" w:cs="CMU Serif Roman"/>
                <w:color w:val="000000"/>
                <w:sz w:val="20"/>
                <w:szCs w:val="20"/>
              </w:rPr>
            </w:pPr>
            <w:ins w:id="671" w:author="Ian Brennan" w:date="2023-04-12T15:36:00Z">
              <w:r w:rsidRPr="002F45DA">
                <w:rPr>
                  <w:rFonts w:ascii="CMU Serif Roman" w:hAnsi="CMU Serif Roman" w:cs="CMU Serif Roman"/>
                  <w:color w:val="000000"/>
                  <w:sz w:val="20"/>
                  <w:szCs w:val="20"/>
                </w:rPr>
                <w:t>H1</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ins w:id="672" w:author="Ian Brennan" w:date="2023-04-12T15:36:00Z"/>
                <w:rFonts w:ascii="CMU Serif Roman" w:hAnsi="CMU Serif Roman" w:cs="CMU Serif Roman"/>
                <w:color w:val="000000"/>
                <w:sz w:val="20"/>
                <w:szCs w:val="20"/>
              </w:rPr>
            </w:pPr>
            <w:ins w:id="673" w:author="Ian Brennan" w:date="2023-04-12T15:36:00Z">
              <w:r w:rsidRPr="002F45DA">
                <w:rPr>
                  <w:rFonts w:ascii="CMU Serif Roman" w:hAnsi="CMU Serif Roman" w:cs="CMU Serif Roman"/>
                  <w:color w:val="000000"/>
                  <w:sz w:val="20"/>
                  <w:szCs w:val="20"/>
                </w:rPr>
                <w:t>5</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ins w:id="674" w:author="Ian Brennan" w:date="2023-04-12T15:36:00Z"/>
                <w:rFonts w:ascii="CMU Serif Roman" w:hAnsi="CMU Serif Roman" w:cs="CMU Serif Roman"/>
                <w:color w:val="000000"/>
                <w:sz w:val="20"/>
                <w:szCs w:val="20"/>
              </w:rPr>
            </w:pPr>
            <w:ins w:id="675" w:author="Ian Brennan" w:date="2023-04-12T15:36:00Z">
              <w:r w:rsidRPr="002F45DA">
                <w:rPr>
                  <w:rFonts w:ascii="CMU Serif Roman" w:hAnsi="CMU Serif Roman" w:cs="CMU Serif Roman"/>
                  <w:color w:val="000000"/>
                  <w:sz w:val="20"/>
                  <w:szCs w:val="20"/>
                </w:rPr>
                <w:t>-91.47</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ins w:id="676" w:author="Ian Brennan" w:date="2023-04-12T15:36:00Z"/>
                <w:rFonts w:ascii="CMU Serif Roman" w:hAnsi="CMU Serif Roman" w:cs="CMU Serif Roman"/>
                <w:color w:val="000000"/>
                <w:sz w:val="20"/>
                <w:szCs w:val="20"/>
              </w:rPr>
            </w:pPr>
            <w:ins w:id="677" w:author="Ian Brennan" w:date="2023-04-12T15:36:00Z">
              <w:r w:rsidRPr="002F45DA">
                <w:rPr>
                  <w:rFonts w:ascii="CMU Serif Roman" w:hAnsi="CMU Serif Roman" w:cs="CMU Serif Roman"/>
                  <w:color w:val="000000"/>
                  <w:sz w:val="20"/>
                  <w:szCs w:val="20"/>
                </w:rPr>
                <w:t>192.94</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ins w:id="678" w:author="Ian Brennan" w:date="2023-04-12T15:36:00Z"/>
                <w:rFonts w:ascii="CMU Serif Roman" w:hAnsi="CMU Serif Roman" w:cs="CMU Serif Roman"/>
                <w:color w:val="000000"/>
                <w:sz w:val="20"/>
                <w:szCs w:val="20"/>
              </w:rPr>
            </w:pPr>
            <w:ins w:id="679" w:author="Ian Brennan" w:date="2023-04-12T15:36:00Z">
              <w:r w:rsidRPr="002F45DA">
                <w:rPr>
                  <w:rFonts w:ascii="CMU Serif Roman" w:hAnsi="CMU Serif Roman" w:cs="CMU Serif Roman"/>
                  <w:color w:val="000000"/>
                  <w:sz w:val="20"/>
                  <w:szCs w:val="20"/>
                </w:rPr>
                <w:t>0</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ins w:id="680" w:author="Ian Brennan" w:date="2023-04-12T15:36:00Z"/>
                <w:rFonts w:ascii="CMU Serif Roman" w:hAnsi="CMU Serif Roman" w:cs="CMU Serif Roman"/>
                <w:color w:val="000000"/>
                <w:sz w:val="20"/>
                <w:szCs w:val="20"/>
              </w:rPr>
            </w:pPr>
            <w:ins w:id="681" w:author="Ian Brennan" w:date="2023-04-12T15:36:00Z">
              <w:r w:rsidRPr="002F45DA">
                <w:rPr>
                  <w:rFonts w:ascii="CMU Serif Roman" w:hAnsi="CMU Serif Roman" w:cs="CMU Serif Roman"/>
                  <w:color w:val="000000"/>
                  <w:sz w:val="20"/>
                  <w:szCs w:val="20"/>
                </w:rPr>
                <w:t>59.7</w:t>
              </w:r>
            </w:ins>
          </w:p>
        </w:tc>
      </w:tr>
      <w:tr w:rsidR="002F45DA" w:rsidRPr="002F45DA" w14:paraId="7FF80890" w14:textId="77777777" w:rsidTr="002F45DA">
        <w:trPr>
          <w:trHeight w:val="320"/>
          <w:ins w:id="68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ins w:id="683" w:author="Ian Brennan" w:date="2023-04-12T15:36:00Z"/>
                <w:rFonts w:ascii="CMU Serif Roman" w:hAnsi="CMU Serif Roman" w:cs="CMU Serif Roman"/>
                <w:color w:val="000000"/>
                <w:sz w:val="20"/>
                <w:szCs w:val="20"/>
              </w:rPr>
            </w:pPr>
            <w:ins w:id="684" w:author="Ian Brennan" w:date="2023-04-12T15:36:00Z">
              <w:r w:rsidRPr="002F45DA">
                <w:rPr>
                  <w:rFonts w:ascii="CMU Serif Roman" w:hAnsi="CMU Serif Roman" w:cs="CMU Serif Roman"/>
                  <w:color w:val="000000"/>
                  <w:sz w:val="20"/>
                  <w:szCs w:val="20"/>
                </w:rPr>
                <w:t>DEC+j+x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ins w:id="685" w:author="Ian Brennan" w:date="2023-04-12T15:36:00Z"/>
                <w:rFonts w:ascii="CMU Serif Roman" w:hAnsi="CMU Serif Roman" w:cs="CMU Serif Roman"/>
                <w:color w:val="000000"/>
                <w:sz w:val="20"/>
                <w:szCs w:val="20"/>
              </w:rPr>
            </w:pPr>
            <w:ins w:id="686"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ins w:id="687" w:author="Ian Brennan" w:date="2023-04-12T15:36:00Z"/>
                <w:rFonts w:ascii="CMU Serif Roman" w:hAnsi="CMU Serif Roman" w:cs="CMU Serif Roman"/>
                <w:color w:val="000000"/>
                <w:sz w:val="20"/>
                <w:szCs w:val="20"/>
              </w:rPr>
            </w:pPr>
            <w:ins w:id="688"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ins w:id="689" w:author="Ian Brennan" w:date="2023-04-12T15:36:00Z"/>
                <w:rFonts w:ascii="CMU Serif Roman" w:hAnsi="CMU Serif Roman" w:cs="CMU Serif Roman"/>
                <w:color w:val="000000"/>
                <w:sz w:val="20"/>
                <w:szCs w:val="20"/>
              </w:rPr>
            </w:pPr>
            <w:ins w:id="690" w:author="Ian Brennan" w:date="2023-04-12T15:36:00Z">
              <w:r w:rsidRPr="002F45DA">
                <w:rPr>
                  <w:rFonts w:ascii="CMU Serif Roman" w:hAnsi="CMU Serif Roman" w:cs="CMU Serif Roman"/>
                  <w:color w:val="000000"/>
                  <w:sz w:val="20"/>
                  <w:szCs w:val="20"/>
                </w:rPr>
                <w:t>-93.49</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ins w:id="691" w:author="Ian Brennan" w:date="2023-04-12T15:36:00Z"/>
                <w:rFonts w:ascii="CMU Serif Roman" w:hAnsi="CMU Serif Roman" w:cs="CMU Serif Roman"/>
                <w:color w:val="000000"/>
                <w:sz w:val="20"/>
                <w:szCs w:val="20"/>
              </w:rPr>
            </w:pPr>
            <w:ins w:id="692" w:author="Ian Brennan" w:date="2023-04-12T15:36:00Z">
              <w:r w:rsidRPr="002F45DA">
                <w:rPr>
                  <w:rFonts w:ascii="CMU Serif Roman" w:hAnsi="CMU Serif Roman" w:cs="CMU Serif Roman"/>
                  <w:color w:val="000000"/>
                  <w:sz w:val="20"/>
                  <w:szCs w:val="20"/>
                </w:rPr>
                <w:t>194.98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ins w:id="693" w:author="Ian Brennan" w:date="2023-04-12T15:36:00Z"/>
                <w:rFonts w:ascii="CMU Serif Roman" w:hAnsi="CMU Serif Roman" w:cs="CMU Serif Roman"/>
                <w:color w:val="000000"/>
                <w:sz w:val="20"/>
                <w:szCs w:val="20"/>
              </w:rPr>
            </w:pPr>
            <w:ins w:id="694" w:author="Ian Brennan" w:date="2023-04-12T15:36:00Z">
              <w:r w:rsidRPr="002F45DA">
                <w:rPr>
                  <w:rFonts w:ascii="CMU Serif Roman" w:hAnsi="CMU Serif Roman" w:cs="CMU Serif Roman"/>
                  <w:color w:val="000000"/>
                  <w:sz w:val="20"/>
                  <w:szCs w:val="20"/>
                </w:rPr>
                <w:t>2.04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ins w:id="695" w:author="Ian Brennan" w:date="2023-04-12T15:36:00Z"/>
                <w:rFonts w:ascii="CMU Serif Roman" w:hAnsi="CMU Serif Roman" w:cs="CMU Serif Roman"/>
                <w:color w:val="000000"/>
                <w:sz w:val="20"/>
                <w:szCs w:val="20"/>
              </w:rPr>
            </w:pPr>
            <w:ins w:id="696" w:author="Ian Brennan" w:date="2023-04-12T15:36:00Z">
              <w:r w:rsidRPr="002F45DA">
                <w:rPr>
                  <w:rFonts w:ascii="CMU Serif Roman" w:hAnsi="CMU Serif Roman" w:cs="CMU Serif Roman"/>
                  <w:color w:val="000000"/>
                  <w:sz w:val="20"/>
                  <w:szCs w:val="20"/>
                </w:rPr>
                <w:t>21.5</w:t>
              </w:r>
            </w:ins>
          </w:p>
        </w:tc>
      </w:tr>
      <w:tr w:rsidR="002F45DA" w:rsidRPr="002F45DA" w14:paraId="0D0E8264" w14:textId="77777777" w:rsidTr="002F45DA">
        <w:trPr>
          <w:trHeight w:val="320"/>
          <w:ins w:id="697"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ins w:id="698" w:author="Ian Brennan" w:date="2023-04-12T15:36:00Z"/>
                <w:rFonts w:ascii="CMU Serif Roman" w:hAnsi="CMU Serif Roman" w:cs="CMU Serif Roman"/>
                <w:color w:val="000000"/>
                <w:sz w:val="20"/>
                <w:szCs w:val="20"/>
              </w:rPr>
            </w:pPr>
            <w:ins w:id="699" w:author="Ian Brennan" w:date="2023-04-12T15:36:00Z">
              <w:r w:rsidRPr="002F45DA">
                <w:rPr>
                  <w:rFonts w:ascii="CMU Serif Roman" w:hAnsi="CMU Serif Roman" w:cs="CMU Serif Roman"/>
                  <w:color w:val="000000"/>
                  <w:sz w:val="20"/>
                  <w:szCs w:val="20"/>
                </w:rPr>
                <w:t>DEC+j+x+w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ins w:id="700" w:author="Ian Brennan" w:date="2023-04-12T15:36:00Z"/>
                <w:rFonts w:ascii="CMU Serif Roman" w:hAnsi="CMU Serif Roman" w:cs="CMU Serif Roman"/>
                <w:color w:val="000000"/>
                <w:sz w:val="20"/>
                <w:szCs w:val="20"/>
              </w:rPr>
            </w:pPr>
            <w:ins w:id="701"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ins w:id="702" w:author="Ian Brennan" w:date="2023-04-12T15:36:00Z"/>
                <w:rFonts w:ascii="CMU Serif Roman" w:hAnsi="CMU Serif Roman" w:cs="CMU Serif Roman"/>
                <w:color w:val="000000"/>
                <w:sz w:val="20"/>
                <w:szCs w:val="20"/>
              </w:rPr>
            </w:pPr>
            <w:ins w:id="703" w:author="Ian Brennan" w:date="2023-04-12T15:36:00Z">
              <w:r w:rsidRPr="002F45DA">
                <w:rPr>
                  <w:rFonts w:ascii="CMU Serif Roman" w:hAnsi="CMU Serif Roman" w:cs="CMU Serif Roman"/>
                  <w:color w:val="000000"/>
                  <w:sz w:val="20"/>
                  <w:szCs w:val="20"/>
                </w:rPr>
                <w:t>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ins w:id="704" w:author="Ian Brennan" w:date="2023-04-12T15:36:00Z"/>
                <w:rFonts w:ascii="CMU Serif Roman" w:hAnsi="CMU Serif Roman" w:cs="CMU Serif Roman"/>
                <w:color w:val="000000"/>
                <w:sz w:val="20"/>
                <w:szCs w:val="20"/>
              </w:rPr>
            </w:pPr>
            <w:ins w:id="705" w:author="Ian Brennan" w:date="2023-04-12T15:36:00Z">
              <w:r w:rsidRPr="002F45DA">
                <w:rPr>
                  <w:rFonts w:ascii="CMU Serif Roman" w:hAnsi="CMU Serif Roman" w:cs="CMU Serif Roman"/>
                  <w:color w:val="000000"/>
                  <w:sz w:val="20"/>
                  <w:szCs w:val="20"/>
                </w:rPr>
                <w:t>-93.08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ins w:id="706" w:author="Ian Brennan" w:date="2023-04-12T15:36:00Z"/>
                <w:rFonts w:ascii="CMU Serif Roman" w:hAnsi="CMU Serif Roman" w:cs="CMU Serif Roman"/>
                <w:color w:val="000000"/>
                <w:sz w:val="20"/>
                <w:szCs w:val="20"/>
              </w:rPr>
            </w:pPr>
            <w:ins w:id="707" w:author="Ian Brennan" w:date="2023-04-12T15:36:00Z">
              <w:r w:rsidRPr="002F45DA">
                <w:rPr>
                  <w:rFonts w:ascii="CMU Serif Roman" w:hAnsi="CMU Serif Roman" w:cs="CMU Serif Roman"/>
                  <w:color w:val="000000"/>
                  <w:sz w:val="20"/>
                  <w:szCs w:val="20"/>
                </w:rPr>
                <w:t>196.16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ins w:id="708" w:author="Ian Brennan" w:date="2023-04-12T15:36:00Z"/>
                <w:rFonts w:ascii="CMU Serif Roman" w:hAnsi="CMU Serif Roman" w:cs="CMU Serif Roman"/>
                <w:color w:val="000000"/>
                <w:sz w:val="20"/>
                <w:szCs w:val="20"/>
              </w:rPr>
            </w:pPr>
            <w:ins w:id="709" w:author="Ian Brennan" w:date="2023-04-12T15:36:00Z">
              <w:r w:rsidRPr="002F45DA">
                <w:rPr>
                  <w:rFonts w:ascii="CMU Serif Roman" w:hAnsi="CMU Serif Roman" w:cs="CMU Serif Roman"/>
                  <w:color w:val="000000"/>
                  <w:sz w:val="20"/>
                  <w:szCs w:val="20"/>
                </w:rPr>
                <w:t>3.22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ins w:id="710" w:author="Ian Brennan" w:date="2023-04-12T15:36:00Z"/>
                <w:rFonts w:ascii="CMU Serif Roman" w:hAnsi="CMU Serif Roman" w:cs="CMU Serif Roman"/>
                <w:color w:val="000000"/>
                <w:sz w:val="20"/>
                <w:szCs w:val="20"/>
              </w:rPr>
            </w:pPr>
            <w:ins w:id="711" w:author="Ian Brennan" w:date="2023-04-12T15:36:00Z">
              <w:r w:rsidRPr="002F45DA">
                <w:rPr>
                  <w:rFonts w:ascii="CMU Serif Roman" w:hAnsi="CMU Serif Roman" w:cs="CMU Serif Roman"/>
                  <w:color w:val="000000"/>
                  <w:sz w:val="20"/>
                  <w:szCs w:val="20"/>
                </w:rPr>
                <w:t>11.9</w:t>
              </w:r>
            </w:ins>
          </w:p>
        </w:tc>
      </w:tr>
      <w:tr w:rsidR="002F45DA" w:rsidRPr="002F45DA" w14:paraId="713371C9" w14:textId="77777777" w:rsidTr="002F45DA">
        <w:trPr>
          <w:trHeight w:val="320"/>
          <w:ins w:id="71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ins w:id="713" w:author="Ian Brennan" w:date="2023-04-12T15:36:00Z"/>
                <w:rFonts w:ascii="CMU Serif Roman" w:hAnsi="CMU Serif Roman" w:cs="CMU Serif Roman"/>
                <w:color w:val="000000"/>
                <w:sz w:val="20"/>
                <w:szCs w:val="20"/>
              </w:rPr>
            </w:pPr>
            <w:ins w:id="714" w:author="Ian Brennan" w:date="2023-04-12T15:36:00Z">
              <w:r w:rsidRPr="002F45DA">
                <w:rPr>
                  <w:rFonts w:ascii="CMU Serif Roman" w:hAnsi="CMU Serif Roman" w:cs="CMU Serif Roman"/>
                  <w:color w:val="000000"/>
                  <w:sz w:val="20"/>
                  <w:szCs w:val="20"/>
                </w:rPr>
                <w:t>DEC+j+x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ins w:id="715" w:author="Ian Brennan" w:date="2023-04-12T15:36:00Z"/>
                <w:rFonts w:ascii="CMU Serif Roman" w:hAnsi="CMU Serif Roman" w:cs="CMU Serif Roman"/>
                <w:color w:val="000000"/>
                <w:sz w:val="20"/>
                <w:szCs w:val="20"/>
              </w:rPr>
            </w:pPr>
            <w:ins w:id="716"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ins w:id="717" w:author="Ian Brennan" w:date="2023-04-12T15:36:00Z"/>
                <w:rFonts w:ascii="CMU Serif Roman" w:hAnsi="CMU Serif Roman" w:cs="CMU Serif Roman"/>
                <w:color w:val="000000"/>
                <w:sz w:val="20"/>
                <w:szCs w:val="20"/>
              </w:rPr>
            </w:pPr>
            <w:ins w:id="718"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ins w:id="719" w:author="Ian Brennan" w:date="2023-04-12T15:36:00Z"/>
                <w:rFonts w:ascii="CMU Serif Roman" w:hAnsi="CMU Serif Roman" w:cs="CMU Serif Roman"/>
                <w:color w:val="000000"/>
                <w:sz w:val="20"/>
                <w:szCs w:val="20"/>
              </w:rPr>
            </w:pPr>
            <w:ins w:id="720" w:author="Ian Brennan" w:date="2023-04-12T15:36:00Z">
              <w:r w:rsidRPr="002F45DA">
                <w:rPr>
                  <w:rFonts w:ascii="CMU Serif Roman" w:hAnsi="CMU Serif Roman" w:cs="CMU Serif Roman"/>
                  <w:color w:val="000000"/>
                  <w:sz w:val="20"/>
                  <w:szCs w:val="20"/>
                </w:rPr>
                <w:t>-94.66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ins w:id="721" w:author="Ian Brennan" w:date="2023-04-12T15:36:00Z"/>
                <w:rFonts w:ascii="CMU Serif Roman" w:hAnsi="CMU Serif Roman" w:cs="CMU Serif Roman"/>
                <w:color w:val="000000"/>
                <w:sz w:val="20"/>
                <w:szCs w:val="20"/>
              </w:rPr>
            </w:pPr>
            <w:ins w:id="722" w:author="Ian Brennan" w:date="2023-04-12T15:36:00Z">
              <w:r w:rsidRPr="002F45DA">
                <w:rPr>
                  <w:rFonts w:ascii="CMU Serif Roman" w:hAnsi="CMU Serif Roman" w:cs="CMU Serif Roman"/>
                  <w:color w:val="000000"/>
                  <w:sz w:val="20"/>
                  <w:szCs w:val="20"/>
                </w:rPr>
                <w:t>197.32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ins w:id="723" w:author="Ian Brennan" w:date="2023-04-12T15:36:00Z"/>
                <w:rFonts w:ascii="CMU Serif Roman" w:hAnsi="CMU Serif Roman" w:cs="CMU Serif Roman"/>
                <w:color w:val="000000"/>
                <w:sz w:val="20"/>
                <w:szCs w:val="20"/>
              </w:rPr>
            </w:pPr>
            <w:ins w:id="724" w:author="Ian Brennan" w:date="2023-04-12T15:36:00Z">
              <w:r w:rsidRPr="002F45DA">
                <w:rPr>
                  <w:rFonts w:ascii="CMU Serif Roman" w:hAnsi="CMU Serif Roman" w:cs="CMU Serif Roman"/>
                  <w:color w:val="000000"/>
                  <w:sz w:val="20"/>
                  <w:szCs w:val="20"/>
                </w:rPr>
                <w:t>4.38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ins w:id="725" w:author="Ian Brennan" w:date="2023-04-12T15:36:00Z"/>
                <w:rFonts w:ascii="CMU Serif Roman" w:hAnsi="CMU Serif Roman" w:cs="CMU Serif Roman"/>
                <w:color w:val="000000"/>
                <w:sz w:val="20"/>
                <w:szCs w:val="20"/>
              </w:rPr>
            </w:pPr>
            <w:ins w:id="726" w:author="Ian Brennan" w:date="2023-04-12T15:36:00Z">
              <w:r w:rsidRPr="002F45DA">
                <w:rPr>
                  <w:rFonts w:ascii="CMU Serif Roman" w:hAnsi="CMU Serif Roman" w:cs="CMU Serif Roman"/>
                  <w:color w:val="000000"/>
                  <w:sz w:val="20"/>
                  <w:szCs w:val="20"/>
                </w:rPr>
                <w:t>6.69</w:t>
              </w:r>
            </w:ins>
          </w:p>
        </w:tc>
      </w:tr>
      <w:tr w:rsidR="002F45DA" w:rsidRPr="002F45DA" w14:paraId="4C6B3669" w14:textId="77777777" w:rsidTr="002F45DA">
        <w:trPr>
          <w:trHeight w:val="320"/>
          <w:ins w:id="727"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ins w:id="728" w:author="Ian Brennan" w:date="2023-04-12T15:36:00Z"/>
                <w:rFonts w:ascii="CMU Serif Roman" w:hAnsi="CMU Serif Roman" w:cs="CMU Serif Roman"/>
                <w:color w:val="000000"/>
                <w:sz w:val="20"/>
                <w:szCs w:val="20"/>
              </w:rPr>
            </w:pPr>
            <w:ins w:id="729" w:author="Ian Brennan" w:date="2023-04-12T15:36:00Z">
              <w:r w:rsidRPr="002F45DA">
                <w:rPr>
                  <w:rFonts w:ascii="CMU Serif Roman" w:hAnsi="CMU Serif Roman" w:cs="CMU Serif Roman"/>
                  <w:color w:val="000000"/>
                  <w:sz w:val="20"/>
                  <w:szCs w:val="20"/>
                </w:rPr>
                <w:t>DEC+x+w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ins w:id="730" w:author="Ian Brennan" w:date="2023-04-12T15:36:00Z"/>
                <w:rFonts w:ascii="CMU Serif Roman" w:hAnsi="CMU Serif Roman" w:cs="CMU Serif Roman"/>
                <w:color w:val="000000"/>
                <w:sz w:val="20"/>
                <w:szCs w:val="20"/>
              </w:rPr>
            </w:pPr>
            <w:ins w:id="731"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ins w:id="732" w:author="Ian Brennan" w:date="2023-04-12T15:36:00Z"/>
                <w:rFonts w:ascii="CMU Serif Roman" w:hAnsi="CMU Serif Roman" w:cs="CMU Serif Roman"/>
                <w:color w:val="000000"/>
                <w:sz w:val="20"/>
                <w:szCs w:val="20"/>
              </w:rPr>
            </w:pPr>
            <w:ins w:id="733"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ins w:id="734" w:author="Ian Brennan" w:date="2023-04-12T15:36:00Z"/>
                <w:rFonts w:ascii="CMU Serif Roman" w:hAnsi="CMU Serif Roman" w:cs="CMU Serif Roman"/>
                <w:color w:val="000000"/>
                <w:sz w:val="20"/>
                <w:szCs w:val="20"/>
              </w:rPr>
            </w:pPr>
            <w:ins w:id="735" w:author="Ian Brennan" w:date="2023-04-12T15:36:00Z">
              <w:r w:rsidRPr="002F45DA">
                <w:rPr>
                  <w:rFonts w:ascii="CMU Serif Roman" w:hAnsi="CMU Serif Roman" w:cs="CMU Serif Roman"/>
                  <w:color w:val="000000"/>
                  <w:sz w:val="20"/>
                  <w:szCs w:val="20"/>
                </w:rPr>
                <w:t>-102.71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ins w:id="736" w:author="Ian Brennan" w:date="2023-04-12T15:36:00Z"/>
                <w:rFonts w:ascii="CMU Serif Roman" w:hAnsi="CMU Serif Roman" w:cs="CMU Serif Roman"/>
                <w:color w:val="000000"/>
                <w:sz w:val="20"/>
                <w:szCs w:val="20"/>
              </w:rPr>
            </w:pPr>
            <w:ins w:id="737" w:author="Ian Brennan" w:date="2023-04-12T15:36:00Z">
              <w:r w:rsidRPr="002F45DA">
                <w:rPr>
                  <w:rFonts w:ascii="CMU Serif Roman" w:hAnsi="CMU Serif Roman" w:cs="CMU Serif Roman"/>
                  <w:color w:val="000000"/>
                  <w:sz w:val="20"/>
                  <w:szCs w:val="20"/>
                </w:rPr>
                <w:t>213.42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ins w:id="738" w:author="Ian Brennan" w:date="2023-04-12T15:36:00Z"/>
                <w:rFonts w:ascii="CMU Serif Roman" w:hAnsi="CMU Serif Roman" w:cs="CMU Serif Roman"/>
                <w:color w:val="000000"/>
                <w:sz w:val="20"/>
                <w:szCs w:val="20"/>
              </w:rPr>
            </w:pPr>
            <w:ins w:id="739" w:author="Ian Brennan" w:date="2023-04-12T15:36:00Z">
              <w:r w:rsidRPr="002F45DA">
                <w:rPr>
                  <w:rFonts w:ascii="CMU Serif Roman" w:hAnsi="CMU Serif Roman" w:cs="CMU Serif Roman"/>
                  <w:color w:val="000000"/>
                  <w:sz w:val="20"/>
                  <w:szCs w:val="20"/>
                </w:rPr>
                <w:t>20.48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ins w:id="740" w:author="Ian Brennan" w:date="2023-04-12T15:36:00Z"/>
                <w:rFonts w:ascii="CMU Serif Roman" w:hAnsi="CMU Serif Roman" w:cs="CMU Serif Roman"/>
                <w:color w:val="000000"/>
                <w:sz w:val="20"/>
                <w:szCs w:val="20"/>
              </w:rPr>
            </w:pPr>
            <w:ins w:id="741" w:author="Ian Brennan" w:date="2023-04-12T15:36:00Z">
              <w:r w:rsidRPr="002F45DA">
                <w:rPr>
                  <w:rFonts w:ascii="CMU Serif Roman" w:hAnsi="CMU Serif Roman" w:cs="CMU Serif Roman"/>
                  <w:color w:val="000000"/>
                  <w:sz w:val="20"/>
                  <w:szCs w:val="20"/>
                </w:rPr>
                <w:t>0</w:t>
              </w:r>
            </w:ins>
          </w:p>
        </w:tc>
      </w:tr>
      <w:tr w:rsidR="002F45DA" w:rsidRPr="002F45DA" w14:paraId="4DBBA998" w14:textId="77777777" w:rsidTr="002F45DA">
        <w:trPr>
          <w:trHeight w:val="320"/>
          <w:ins w:id="74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ins w:id="743" w:author="Ian Brennan" w:date="2023-04-12T15:36:00Z"/>
                <w:rFonts w:ascii="CMU Serif Roman" w:hAnsi="CMU Serif Roman" w:cs="CMU Serif Roman"/>
                <w:color w:val="000000"/>
                <w:sz w:val="20"/>
                <w:szCs w:val="20"/>
              </w:rPr>
            </w:pPr>
            <w:ins w:id="744" w:author="Ian Brennan" w:date="2023-04-12T15:36:00Z">
              <w:r w:rsidRPr="002F45DA">
                <w:rPr>
                  <w:rFonts w:ascii="CMU Serif Roman" w:hAnsi="CMU Serif Roman" w:cs="CMU Serif Roman"/>
                  <w:color w:val="000000"/>
                  <w:sz w:val="20"/>
                  <w:szCs w:val="20"/>
                </w:rPr>
                <w:t>DEC+j</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ins w:id="745" w:author="Ian Brennan" w:date="2023-04-12T15:36:00Z"/>
                <w:rFonts w:ascii="CMU Serif Roman" w:hAnsi="CMU Serif Roman" w:cs="CMU Serif Roman"/>
                <w:color w:val="000000"/>
                <w:sz w:val="20"/>
                <w:szCs w:val="20"/>
              </w:rPr>
            </w:pPr>
            <w:ins w:id="746"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ins w:id="747" w:author="Ian Brennan" w:date="2023-04-12T15:36:00Z"/>
                <w:rFonts w:ascii="CMU Serif Roman" w:hAnsi="CMU Serif Roman" w:cs="CMU Serif Roman"/>
                <w:color w:val="000000"/>
                <w:sz w:val="20"/>
                <w:szCs w:val="20"/>
              </w:rPr>
            </w:pPr>
            <w:ins w:id="748"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ins w:id="749" w:author="Ian Brennan" w:date="2023-04-12T15:36:00Z"/>
                <w:rFonts w:ascii="CMU Serif Roman" w:hAnsi="CMU Serif Roman" w:cs="CMU Serif Roman"/>
                <w:color w:val="000000"/>
                <w:sz w:val="20"/>
                <w:szCs w:val="20"/>
              </w:rPr>
            </w:pPr>
            <w:ins w:id="750" w:author="Ian Brennan" w:date="2023-04-12T15:36:00Z">
              <w:r w:rsidRPr="002F45DA">
                <w:rPr>
                  <w:rFonts w:ascii="CMU Serif Roman" w:hAnsi="CMU Serif Roman" w:cs="CMU Serif Roman"/>
                  <w:color w:val="000000"/>
                  <w:sz w:val="20"/>
                  <w:szCs w:val="20"/>
                </w:rPr>
                <w:t>-104.91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ins w:id="751" w:author="Ian Brennan" w:date="2023-04-12T15:36:00Z"/>
                <w:rFonts w:ascii="CMU Serif Roman" w:hAnsi="CMU Serif Roman" w:cs="CMU Serif Roman"/>
                <w:color w:val="000000"/>
                <w:sz w:val="20"/>
                <w:szCs w:val="20"/>
              </w:rPr>
            </w:pPr>
            <w:ins w:id="752" w:author="Ian Brennan" w:date="2023-04-12T15:36:00Z">
              <w:r w:rsidRPr="002F45DA">
                <w:rPr>
                  <w:rFonts w:ascii="CMU Serif Roman" w:hAnsi="CMU Serif Roman" w:cs="CMU Serif Roman"/>
                  <w:color w:val="000000"/>
                  <w:sz w:val="20"/>
                  <w:szCs w:val="20"/>
                </w:rPr>
                <w:t>215.82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ins w:id="753" w:author="Ian Brennan" w:date="2023-04-12T15:36:00Z"/>
                <w:rFonts w:ascii="CMU Serif Roman" w:hAnsi="CMU Serif Roman" w:cs="CMU Serif Roman"/>
                <w:color w:val="000000"/>
                <w:sz w:val="20"/>
                <w:szCs w:val="20"/>
              </w:rPr>
            </w:pPr>
            <w:ins w:id="754" w:author="Ian Brennan" w:date="2023-04-12T15:36:00Z">
              <w:r w:rsidRPr="002F45DA">
                <w:rPr>
                  <w:rFonts w:ascii="CMU Serif Roman" w:hAnsi="CMU Serif Roman" w:cs="CMU Serif Roman"/>
                  <w:color w:val="000000"/>
                  <w:sz w:val="20"/>
                  <w:szCs w:val="20"/>
                </w:rPr>
                <w:t>22.88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ins w:id="755" w:author="Ian Brennan" w:date="2023-04-12T15:36:00Z"/>
                <w:rFonts w:ascii="CMU Serif Roman" w:hAnsi="CMU Serif Roman" w:cs="CMU Serif Roman"/>
                <w:color w:val="000000"/>
                <w:sz w:val="20"/>
                <w:szCs w:val="20"/>
              </w:rPr>
            </w:pPr>
            <w:ins w:id="756" w:author="Ian Brennan" w:date="2023-04-12T15:36:00Z">
              <w:r w:rsidRPr="002F45DA">
                <w:rPr>
                  <w:rFonts w:ascii="CMU Serif Roman" w:hAnsi="CMU Serif Roman" w:cs="CMU Serif Roman"/>
                  <w:color w:val="000000"/>
                  <w:sz w:val="20"/>
                  <w:szCs w:val="20"/>
                </w:rPr>
                <w:t>0</w:t>
              </w:r>
            </w:ins>
          </w:p>
        </w:tc>
      </w:tr>
      <w:tr w:rsidR="002F45DA" w:rsidRPr="002F45DA" w14:paraId="2CEB18B4" w14:textId="77777777" w:rsidTr="002F45DA">
        <w:trPr>
          <w:trHeight w:val="320"/>
          <w:ins w:id="757"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ins w:id="758" w:author="Ian Brennan" w:date="2023-04-12T15:36:00Z"/>
                <w:rFonts w:ascii="CMU Serif Roman" w:hAnsi="CMU Serif Roman" w:cs="CMU Serif Roman"/>
                <w:color w:val="000000"/>
                <w:sz w:val="20"/>
                <w:szCs w:val="20"/>
              </w:rPr>
            </w:pPr>
            <w:ins w:id="759" w:author="Ian Brennan" w:date="2023-04-12T15:36:00Z">
              <w:r w:rsidRPr="002F45DA">
                <w:rPr>
                  <w:rFonts w:ascii="CMU Serif Roman" w:hAnsi="CMU Serif Roman" w:cs="CMU Serif Roman"/>
                  <w:color w:val="000000"/>
                  <w:sz w:val="20"/>
                  <w:szCs w:val="20"/>
                </w:rPr>
                <w:t>DEC+x+w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ins w:id="760" w:author="Ian Brennan" w:date="2023-04-12T15:36:00Z"/>
                <w:rFonts w:ascii="CMU Serif Roman" w:hAnsi="CMU Serif Roman" w:cs="CMU Serif Roman"/>
                <w:color w:val="000000"/>
                <w:sz w:val="20"/>
                <w:szCs w:val="20"/>
              </w:rPr>
            </w:pPr>
            <w:ins w:id="761"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ins w:id="762" w:author="Ian Brennan" w:date="2023-04-12T15:36:00Z"/>
                <w:rFonts w:ascii="CMU Serif Roman" w:hAnsi="CMU Serif Roman" w:cs="CMU Serif Roman"/>
                <w:color w:val="000000"/>
                <w:sz w:val="20"/>
                <w:szCs w:val="20"/>
              </w:rPr>
            </w:pPr>
            <w:ins w:id="763"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ins w:id="764" w:author="Ian Brennan" w:date="2023-04-12T15:36:00Z"/>
                <w:rFonts w:ascii="CMU Serif Roman" w:hAnsi="CMU Serif Roman" w:cs="CMU Serif Roman"/>
                <w:color w:val="000000"/>
                <w:sz w:val="20"/>
                <w:szCs w:val="20"/>
              </w:rPr>
            </w:pPr>
            <w:ins w:id="765" w:author="Ian Brennan" w:date="2023-04-12T15:36:00Z">
              <w:r w:rsidRPr="002F45DA">
                <w:rPr>
                  <w:rFonts w:ascii="CMU Serif Roman" w:hAnsi="CMU Serif Roman" w:cs="CMU Serif Roman"/>
                  <w:color w:val="000000"/>
                  <w:sz w:val="20"/>
                  <w:szCs w:val="20"/>
                </w:rPr>
                <w:t>-105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ins w:id="766" w:author="Ian Brennan" w:date="2023-04-12T15:36:00Z"/>
                <w:rFonts w:ascii="CMU Serif Roman" w:hAnsi="CMU Serif Roman" w:cs="CMU Serif Roman"/>
                <w:color w:val="000000"/>
                <w:sz w:val="20"/>
                <w:szCs w:val="20"/>
              </w:rPr>
            </w:pPr>
            <w:ins w:id="767" w:author="Ian Brennan" w:date="2023-04-12T15:36:00Z">
              <w:r w:rsidRPr="002F45DA">
                <w:rPr>
                  <w:rFonts w:ascii="CMU Serif Roman" w:hAnsi="CMU Serif Roman" w:cs="CMU Serif Roman"/>
                  <w:color w:val="000000"/>
                  <w:sz w:val="20"/>
                  <w:szCs w:val="20"/>
                </w:rPr>
                <w:t>218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ins w:id="768" w:author="Ian Brennan" w:date="2023-04-12T15:36:00Z"/>
                <w:rFonts w:ascii="CMU Serif Roman" w:hAnsi="CMU Serif Roman" w:cs="CMU Serif Roman"/>
                <w:color w:val="000000"/>
                <w:sz w:val="20"/>
                <w:szCs w:val="20"/>
              </w:rPr>
            </w:pPr>
            <w:ins w:id="769" w:author="Ian Brennan" w:date="2023-04-12T15:36:00Z">
              <w:r w:rsidRPr="002F45DA">
                <w:rPr>
                  <w:rFonts w:ascii="CMU Serif Roman" w:hAnsi="CMU Serif Roman" w:cs="CMU Serif Roman"/>
                  <w:color w:val="000000"/>
                  <w:sz w:val="20"/>
                  <w:szCs w:val="20"/>
                </w:rPr>
                <w:t>25.06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ins w:id="770" w:author="Ian Brennan" w:date="2023-04-12T15:36:00Z"/>
                <w:rFonts w:ascii="CMU Serif Roman" w:hAnsi="CMU Serif Roman" w:cs="CMU Serif Roman"/>
                <w:color w:val="000000"/>
                <w:sz w:val="20"/>
                <w:szCs w:val="20"/>
              </w:rPr>
            </w:pPr>
            <w:ins w:id="771" w:author="Ian Brennan" w:date="2023-04-12T15:36:00Z">
              <w:r w:rsidRPr="002F45DA">
                <w:rPr>
                  <w:rFonts w:ascii="CMU Serif Roman" w:hAnsi="CMU Serif Roman" w:cs="CMU Serif Roman"/>
                  <w:color w:val="000000"/>
                  <w:sz w:val="20"/>
                  <w:szCs w:val="20"/>
                </w:rPr>
                <w:t>0</w:t>
              </w:r>
            </w:ins>
          </w:p>
        </w:tc>
      </w:tr>
      <w:tr w:rsidR="002F45DA" w:rsidRPr="002F45DA" w14:paraId="7BCC0670" w14:textId="77777777" w:rsidTr="002F45DA">
        <w:trPr>
          <w:trHeight w:val="320"/>
          <w:ins w:id="77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ins w:id="773" w:author="Ian Brennan" w:date="2023-04-12T15:36:00Z"/>
                <w:rFonts w:ascii="CMU Serif Roman" w:hAnsi="CMU Serif Roman" w:cs="CMU Serif Roman"/>
                <w:color w:val="000000"/>
                <w:sz w:val="20"/>
                <w:szCs w:val="20"/>
              </w:rPr>
            </w:pPr>
            <w:ins w:id="774" w:author="Ian Brennan" w:date="2023-04-12T15:36:00Z">
              <w:r w:rsidRPr="002F45DA">
                <w:rPr>
                  <w:rFonts w:ascii="CMU Serif Roman" w:hAnsi="CMU Serif Roman" w:cs="CMU Serif Roman"/>
                  <w:color w:val="000000"/>
                  <w:sz w:val="20"/>
                  <w:szCs w:val="20"/>
                </w:rPr>
                <w:t>DEC+x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ins w:id="775" w:author="Ian Brennan" w:date="2023-04-12T15:36:00Z"/>
                <w:rFonts w:ascii="CMU Serif Roman" w:hAnsi="CMU Serif Roman" w:cs="CMU Serif Roman"/>
                <w:color w:val="000000"/>
                <w:sz w:val="20"/>
                <w:szCs w:val="20"/>
              </w:rPr>
            </w:pPr>
            <w:ins w:id="776"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ins w:id="777" w:author="Ian Brennan" w:date="2023-04-12T15:36:00Z"/>
                <w:rFonts w:ascii="CMU Serif Roman" w:hAnsi="CMU Serif Roman" w:cs="CMU Serif Roman"/>
                <w:color w:val="000000"/>
                <w:sz w:val="20"/>
                <w:szCs w:val="20"/>
              </w:rPr>
            </w:pPr>
            <w:ins w:id="778"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ins w:id="779" w:author="Ian Brennan" w:date="2023-04-12T15:36:00Z"/>
                <w:rFonts w:ascii="CMU Serif Roman" w:hAnsi="CMU Serif Roman" w:cs="CMU Serif Roman"/>
                <w:color w:val="000000"/>
                <w:sz w:val="20"/>
                <w:szCs w:val="20"/>
              </w:rPr>
            </w:pPr>
            <w:ins w:id="780" w:author="Ian Brennan" w:date="2023-04-12T15:36:00Z">
              <w:r w:rsidRPr="002F45DA">
                <w:rPr>
                  <w:rFonts w:ascii="CMU Serif Roman" w:hAnsi="CMU Serif Roman" w:cs="CMU Serif Roman"/>
                  <w:color w:val="000000"/>
                  <w:sz w:val="20"/>
                  <w:szCs w:val="20"/>
                </w:rPr>
                <w:t>-106.47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ins w:id="781" w:author="Ian Brennan" w:date="2023-04-12T15:36:00Z"/>
                <w:rFonts w:ascii="CMU Serif Roman" w:hAnsi="CMU Serif Roman" w:cs="CMU Serif Roman"/>
                <w:color w:val="000000"/>
                <w:sz w:val="20"/>
                <w:szCs w:val="20"/>
              </w:rPr>
            </w:pPr>
            <w:ins w:id="782" w:author="Ian Brennan" w:date="2023-04-12T15:36:00Z">
              <w:r w:rsidRPr="002F45DA">
                <w:rPr>
                  <w:rFonts w:ascii="CMU Serif Roman" w:hAnsi="CMU Serif Roman" w:cs="CMU Serif Roman"/>
                  <w:color w:val="000000"/>
                  <w:sz w:val="20"/>
                  <w:szCs w:val="20"/>
                </w:rPr>
                <w:t>218.94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ins w:id="783" w:author="Ian Brennan" w:date="2023-04-12T15:36:00Z"/>
                <w:rFonts w:ascii="CMU Serif Roman" w:hAnsi="CMU Serif Roman" w:cs="CMU Serif Roman"/>
                <w:color w:val="000000"/>
                <w:sz w:val="20"/>
                <w:szCs w:val="20"/>
              </w:rPr>
            </w:pPr>
            <w:ins w:id="784" w:author="Ian Brennan" w:date="2023-04-12T15:36:00Z">
              <w:r w:rsidRPr="002F45DA">
                <w:rPr>
                  <w:rFonts w:ascii="CMU Serif Roman" w:hAnsi="CMU Serif Roman" w:cs="CMU Serif Roman"/>
                  <w:color w:val="000000"/>
                  <w:sz w:val="20"/>
                  <w:szCs w:val="20"/>
                </w:rPr>
                <w:t>26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ins w:id="785" w:author="Ian Brennan" w:date="2023-04-12T15:36:00Z"/>
                <w:rFonts w:ascii="CMU Serif Roman" w:hAnsi="CMU Serif Roman" w:cs="CMU Serif Roman"/>
                <w:color w:val="000000"/>
                <w:sz w:val="20"/>
                <w:szCs w:val="20"/>
              </w:rPr>
            </w:pPr>
            <w:ins w:id="786" w:author="Ian Brennan" w:date="2023-04-12T15:36:00Z">
              <w:r w:rsidRPr="002F45DA">
                <w:rPr>
                  <w:rFonts w:ascii="CMU Serif Roman" w:hAnsi="CMU Serif Roman" w:cs="CMU Serif Roman"/>
                  <w:color w:val="000000"/>
                  <w:sz w:val="20"/>
                  <w:szCs w:val="20"/>
                </w:rPr>
                <w:t>0</w:t>
              </w:r>
            </w:ins>
          </w:p>
        </w:tc>
      </w:tr>
      <w:tr w:rsidR="002F45DA" w:rsidRPr="002F45DA" w14:paraId="7460C6A6" w14:textId="77777777" w:rsidTr="002F45DA">
        <w:trPr>
          <w:trHeight w:val="320"/>
          <w:ins w:id="787"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ins w:id="788" w:author="Ian Brennan" w:date="2023-04-12T15:36:00Z"/>
                <w:rFonts w:ascii="CMU Serif Roman" w:hAnsi="CMU Serif Roman" w:cs="CMU Serif Roman"/>
                <w:color w:val="000000"/>
                <w:sz w:val="20"/>
                <w:szCs w:val="20"/>
              </w:rPr>
            </w:pPr>
            <w:ins w:id="789" w:author="Ian Brennan" w:date="2023-04-12T15:36:00Z">
              <w:r w:rsidRPr="002F45DA">
                <w:rPr>
                  <w:rFonts w:ascii="CMU Serif Roman" w:hAnsi="CMU Serif Roman" w:cs="CMU Serif Roman"/>
                  <w:color w:val="000000"/>
                  <w:sz w:val="20"/>
                  <w:szCs w:val="20"/>
                </w:rPr>
                <w:t>DEC+x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ins w:id="790" w:author="Ian Brennan" w:date="2023-04-12T15:36:00Z"/>
                <w:rFonts w:ascii="CMU Serif Roman" w:hAnsi="CMU Serif Roman" w:cs="CMU Serif Roman"/>
                <w:color w:val="000000"/>
                <w:sz w:val="20"/>
                <w:szCs w:val="20"/>
              </w:rPr>
            </w:pPr>
            <w:ins w:id="791"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ins w:id="792" w:author="Ian Brennan" w:date="2023-04-12T15:36:00Z"/>
                <w:rFonts w:ascii="CMU Serif Roman" w:hAnsi="CMU Serif Roman" w:cs="CMU Serif Roman"/>
                <w:color w:val="000000"/>
                <w:sz w:val="20"/>
                <w:szCs w:val="20"/>
              </w:rPr>
            </w:pPr>
            <w:ins w:id="793"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ins w:id="794" w:author="Ian Brennan" w:date="2023-04-12T15:36:00Z"/>
                <w:rFonts w:ascii="CMU Serif Roman" w:hAnsi="CMU Serif Roman" w:cs="CMU Serif Roman"/>
                <w:color w:val="000000"/>
                <w:sz w:val="20"/>
                <w:szCs w:val="20"/>
              </w:rPr>
            </w:pPr>
            <w:ins w:id="795" w:author="Ian Brennan" w:date="2023-04-12T15:36:00Z">
              <w:r w:rsidRPr="002F45DA">
                <w:rPr>
                  <w:rFonts w:ascii="CMU Serif Roman" w:hAnsi="CMU Serif Roman" w:cs="CMU Serif Roman"/>
                  <w:color w:val="000000"/>
                  <w:sz w:val="20"/>
                  <w:szCs w:val="20"/>
                </w:rPr>
                <w:t>-107.85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ins w:id="796" w:author="Ian Brennan" w:date="2023-04-12T15:36:00Z"/>
                <w:rFonts w:ascii="CMU Serif Roman" w:hAnsi="CMU Serif Roman" w:cs="CMU Serif Roman"/>
                <w:color w:val="000000"/>
                <w:sz w:val="20"/>
                <w:szCs w:val="20"/>
              </w:rPr>
            </w:pPr>
            <w:ins w:id="797" w:author="Ian Brennan" w:date="2023-04-12T15:36:00Z">
              <w:r w:rsidRPr="002F45DA">
                <w:rPr>
                  <w:rFonts w:ascii="CMU Serif Roman" w:hAnsi="CMU Serif Roman" w:cs="CMU Serif Roman"/>
                  <w:color w:val="000000"/>
                  <w:sz w:val="20"/>
                  <w:szCs w:val="20"/>
                </w:rPr>
                <w:t>221.7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ins w:id="798" w:author="Ian Brennan" w:date="2023-04-12T15:36:00Z"/>
                <w:rFonts w:ascii="CMU Serif Roman" w:hAnsi="CMU Serif Roman" w:cs="CMU Serif Roman"/>
                <w:color w:val="000000"/>
                <w:sz w:val="20"/>
                <w:szCs w:val="20"/>
              </w:rPr>
            </w:pPr>
            <w:ins w:id="799" w:author="Ian Brennan" w:date="2023-04-12T15:36:00Z">
              <w:r w:rsidRPr="002F45DA">
                <w:rPr>
                  <w:rFonts w:ascii="CMU Serif Roman" w:hAnsi="CMU Serif Roman" w:cs="CMU Serif Roman"/>
                  <w:color w:val="000000"/>
                  <w:sz w:val="20"/>
                  <w:szCs w:val="20"/>
                </w:rPr>
                <w:t>28.76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ins w:id="800" w:author="Ian Brennan" w:date="2023-04-12T15:36:00Z"/>
                <w:rFonts w:ascii="CMU Serif Roman" w:hAnsi="CMU Serif Roman" w:cs="CMU Serif Roman"/>
                <w:color w:val="000000"/>
                <w:sz w:val="20"/>
                <w:szCs w:val="20"/>
              </w:rPr>
            </w:pPr>
            <w:ins w:id="801" w:author="Ian Brennan" w:date="2023-04-12T15:36:00Z">
              <w:r w:rsidRPr="002F45DA">
                <w:rPr>
                  <w:rFonts w:ascii="CMU Serif Roman" w:hAnsi="CMU Serif Roman" w:cs="CMU Serif Roman"/>
                  <w:color w:val="000000"/>
                  <w:sz w:val="20"/>
                  <w:szCs w:val="20"/>
                </w:rPr>
                <w:t>0</w:t>
              </w:r>
            </w:ins>
          </w:p>
        </w:tc>
      </w:tr>
      <w:tr w:rsidR="002F45DA" w:rsidRPr="002F45DA" w14:paraId="5052C8DD" w14:textId="77777777" w:rsidTr="002F45DA">
        <w:trPr>
          <w:trHeight w:val="320"/>
          <w:ins w:id="80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ins w:id="803" w:author="Ian Brennan" w:date="2023-04-12T15:36:00Z"/>
                <w:rFonts w:ascii="CMU Serif Roman" w:hAnsi="CMU Serif Roman" w:cs="CMU Serif Roman"/>
                <w:color w:val="000000"/>
                <w:sz w:val="20"/>
                <w:szCs w:val="20"/>
              </w:rPr>
            </w:pPr>
            <w:ins w:id="804" w:author="Ian Brennan" w:date="2023-04-12T15:36:00Z">
              <w:r w:rsidRPr="002F45DA">
                <w:rPr>
                  <w:rFonts w:ascii="CMU Serif Roman" w:hAnsi="CMU Serif Roman" w:cs="CMU Serif Roman"/>
                  <w:color w:val="000000"/>
                  <w:sz w:val="20"/>
                  <w:szCs w:val="20"/>
                </w:rPr>
                <w:t>DEC+j</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ins w:id="805" w:author="Ian Brennan" w:date="2023-04-12T15:36:00Z"/>
                <w:rFonts w:ascii="CMU Serif Roman" w:hAnsi="CMU Serif Roman" w:cs="CMU Serif Roman"/>
                <w:color w:val="000000"/>
                <w:sz w:val="20"/>
                <w:szCs w:val="20"/>
              </w:rPr>
            </w:pPr>
            <w:ins w:id="806"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ins w:id="807" w:author="Ian Brennan" w:date="2023-04-12T15:36:00Z"/>
                <w:rFonts w:ascii="CMU Serif Roman" w:hAnsi="CMU Serif Roman" w:cs="CMU Serif Roman"/>
                <w:color w:val="000000"/>
                <w:sz w:val="20"/>
                <w:szCs w:val="20"/>
              </w:rPr>
            </w:pPr>
            <w:ins w:id="808"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ins w:id="809" w:author="Ian Brennan" w:date="2023-04-12T15:36:00Z"/>
                <w:rFonts w:ascii="CMU Serif Roman" w:hAnsi="CMU Serif Roman" w:cs="CMU Serif Roman"/>
                <w:color w:val="000000"/>
                <w:sz w:val="20"/>
                <w:szCs w:val="20"/>
              </w:rPr>
            </w:pPr>
            <w:ins w:id="810" w:author="Ian Brennan" w:date="2023-04-12T15:36:00Z">
              <w:r w:rsidRPr="002F45DA">
                <w:rPr>
                  <w:rFonts w:ascii="CMU Serif Roman" w:hAnsi="CMU Serif Roman" w:cs="CMU Serif Roman"/>
                  <w:color w:val="000000"/>
                  <w:sz w:val="20"/>
                  <w:szCs w:val="20"/>
                </w:rPr>
                <w:t>-109.33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ins w:id="811" w:author="Ian Brennan" w:date="2023-04-12T15:36:00Z"/>
                <w:rFonts w:ascii="CMU Serif Roman" w:hAnsi="CMU Serif Roman" w:cs="CMU Serif Roman"/>
                <w:color w:val="000000"/>
                <w:sz w:val="20"/>
                <w:szCs w:val="20"/>
              </w:rPr>
            </w:pPr>
            <w:ins w:id="812" w:author="Ian Brennan" w:date="2023-04-12T15:36:00Z">
              <w:r w:rsidRPr="002F45DA">
                <w:rPr>
                  <w:rFonts w:ascii="CMU Serif Roman" w:hAnsi="CMU Serif Roman" w:cs="CMU Serif Roman"/>
                  <w:color w:val="000000"/>
                  <w:sz w:val="20"/>
                  <w:szCs w:val="20"/>
                </w:rPr>
                <w:t>224.66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ins w:id="813" w:author="Ian Brennan" w:date="2023-04-12T15:36:00Z"/>
                <w:rFonts w:ascii="CMU Serif Roman" w:hAnsi="CMU Serif Roman" w:cs="CMU Serif Roman"/>
                <w:color w:val="000000"/>
                <w:sz w:val="20"/>
                <w:szCs w:val="20"/>
              </w:rPr>
            </w:pPr>
            <w:ins w:id="814" w:author="Ian Brennan" w:date="2023-04-12T15:36:00Z">
              <w:r w:rsidRPr="002F45DA">
                <w:rPr>
                  <w:rFonts w:ascii="CMU Serif Roman" w:hAnsi="CMU Serif Roman" w:cs="CMU Serif Roman"/>
                  <w:color w:val="000000"/>
                  <w:sz w:val="20"/>
                  <w:szCs w:val="20"/>
                </w:rPr>
                <w:t>31.72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ins w:id="815" w:author="Ian Brennan" w:date="2023-04-12T15:36:00Z"/>
                <w:rFonts w:ascii="CMU Serif Roman" w:hAnsi="CMU Serif Roman" w:cs="CMU Serif Roman"/>
                <w:color w:val="000000"/>
                <w:sz w:val="20"/>
                <w:szCs w:val="20"/>
              </w:rPr>
            </w:pPr>
            <w:ins w:id="816" w:author="Ian Brennan" w:date="2023-04-12T15:36:00Z">
              <w:r w:rsidRPr="002F45DA">
                <w:rPr>
                  <w:rFonts w:ascii="CMU Serif Roman" w:hAnsi="CMU Serif Roman" w:cs="CMU Serif Roman"/>
                  <w:color w:val="000000"/>
                  <w:sz w:val="20"/>
                  <w:szCs w:val="20"/>
                </w:rPr>
                <w:t>0</w:t>
              </w:r>
            </w:ins>
          </w:p>
        </w:tc>
      </w:tr>
      <w:tr w:rsidR="002F45DA" w:rsidRPr="002F45DA" w14:paraId="08BF9698" w14:textId="77777777" w:rsidTr="002F45DA">
        <w:trPr>
          <w:trHeight w:val="320"/>
          <w:ins w:id="817"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ins w:id="818" w:author="Ian Brennan" w:date="2023-04-12T15:36:00Z"/>
                <w:rFonts w:ascii="CMU Serif Roman" w:hAnsi="CMU Serif Roman" w:cs="CMU Serif Roman"/>
                <w:color w:val="000000"/>
                <w:sz w:val="20"/>
                <w:szCs w:val="20"/>
              </w:rPr>
            </w:pPr>
            <w:ins w:id="819"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ins w:id="820" w:author="Ian Brennan" w:date="2023-04-12T15:36:00Z"/>
                <w:rFonts w:ascii="CMU Serif Roman" w:hAnsi="CMU Serif Roman" w:cs="CMU Serif Roman"/>
                <w:color w:val="000000"/>
                <w:sz w:val="20"/>
                <w:szCs w:val="20"/>
              </w:rPr>
            </w:pPr>
            <w:ins w:id="821"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ins w:id="822" w:author="Ian Brennan" w:date="2023-04-12T15:36:00Z"/>
                <w:rFonts w:ascii="CMU Serif Roman" w:hAnsi="CMU Serif Roman" w:cs="CMU Serif Roman"/>
                <w:color w:val="000000"/>
                <w:sz w:val="20"/>
                <w:szCs w:val="20"/>
              </w:rPr>
            </w:pPr>
            <w:ins w:id="823"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ins w:id="824" w:author="Ian Brennan" w:date="2023-04-12T15:36:00Z"/>
                <w:rFonts w:ascii="CMU Serif Roman" w:hAnsi="CMU Serif Roman" w:cs="CMU Serif Roman"/>
                <w:color w:val="000000"/>
                <w:sz w:val="20"/>
                <w:szCs w:val="20"/>
              </w:rPr>
            </w:pPr>
            <w:ins w:id="825" w:author="Ian Brennan" w:date="2023-04-12T15:36:00Z">
              <w:r w:rsidRPr="002F45DA">
                <w:rPr>
                  <w:rFonts w:ascii="CMU Serif Roman" w:hAnsi="CMU Serif Roman" w:cs="CMU Serif Roman"/>
                  <w:color w:val="000000"/>
                  <w:sz w:val="20"/>
                  <w:szCs w:val="20"/>
                </w:rPr>
                <w:t>-114.67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ins w:id="826" w:author="Ian Brennan" w:date="2023-04-12T15:36:00Z"/>
                <w:rFonts w:ascii="CMU Serif Roman" w:hAnsi="CMU Serif Roman" w:cs="CMU Serif Roman"/>
                <w:color w:val="000000"/>
                <w:sz w:val="20"/>
                <w:szCs w:val="20"/>
              </w:rPr>
            </w:pPr>
            <w:ins w:id="827" w:author="Ian Brennan" w:date="2023-04-12T15:36:00Z">
              <w:r w:rsidRPr="002F45DA">
                <w:rPr>
                  <w:rFonts w:ascii="CMU Serif Roman" w:hAnsi="CMU Serif Roman" w:cs="CMU Serif Roman"/>
                  <w:color w:val="000000"/>
                  <w:sz w:val="20"/>
                  <w:szCs w:val="20"/>
                </w:rPr>
                <w:t>233.34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ins w:id="828" w:author="Ian Brennan" w:date="2023-04-12T15:36:00Z"/>
                <w:rFonts w:ascii="CMU Serif Roman" w:hAnsi="CMU Serif Roman" w:cs="CMU Serif Roman"/>
                <w:color w:val="000000"/>
                <w:sz w:val="20"/>
                <w:szCs w:val="20"/>
              </w:rPr>
            </w:pPr>
            <w:ins w:id="829" w:author="Ian Brennan" w:date="2023-04-12T15:36:00Z">
              <w:r w:rsidRPr="002F45DA">
                <w:rPr>
                  <w:rFonts w:ascii="CMU Serif Roman" w:hAnsi="CMU Serif Roman" w:cs="CMU Serif Roman"/>
                  <w:color w:val="000000"/>
                  <w:sz w:val="20"/>
                  <w:szCs w:val="20"/>
                </w:rPr>
                <w:t>40.4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ins w:id="830" w:author="Ian Brennan" w:date="2023-04-12T15:36:00Z"/>
                <w:rFonts w:ascii="CMU Serif Roman" w:hAnsi="CMU Serif Roman" w:cs="CMU Serif Roman"/>
                <w:color w:val="000000"/>
                <w:sz w:val="20"/>
                <w:szCs w:val="20"/>
              </w:rPr>
            </w:pPr>
            <w:ins w:id="831" w:author="Ian Brennan" w:date="2023-04-12T15:36:00Z">
              <w:r w:rsidRPr="002F45DA">
                <w:rPr>
                  <w:rFonts w:ascii="CMU Serif Roman" w:hAnsi="CMU Serif Roman" w:cs="CMU Serif Roman"/>
                  <w:color w:val="000000"/>
                  <w:sz w:val="20"/>
                  <w:szCs w:val="20"/>
                </w:rPr>
                <w:t>0</w:t>
              </w:r>
            </w:ins>
          </w:p>
        </w:tc>
      </w:tr>
      <w:tr w:rsidR="002F45DA" w:rsidRPr="002F45DA" w14:paraId="36DCF476" w14:textId="77777777" w:rsidTr="002F45DA">
        <w:trPr>
          <w:trHeight w:val="320"/>
          <w:ins w:id="832"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ins w:id="833" w:author="Ian Brennan" w:date="2023-04-12T15:36:00Z"/>
                <w:rFonts w:ascii="CMU Serif Roman" w:hAnsi="CMU Serif Roman" w:cs="CMU Serif Roman"/>
                <w:color w:val="000000"/>
                <w:sz w:val="20"/>
                <w:szCs w:val="20"/>
              </w:rPr>
            </w:pPr>
            <w:ins w:id="834"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ins w:id="835" w:author="Ian Brennan" w:date="2023-04-12T15:36:00Z"/>
                <w:rFonts w:ascii="CMU Serif Roman" w:hAnsi="CMU Serif Roman" w:cs="CMU Serif Roman"/>
                <w:color w:val="000000"/>
                <w:sz w:val="20"/>
                <w:szCs w:val="20"/>
              </w:rPr>
            </w:pPr>
            <w:ins w:id="836"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ins w:id="837" w:author="Ian Brennan" w:date="2023-04-12T15:36:00Z"/>
                <w:rFonts w:ascii="CMU Serif Roman" w:hAnsi="CMU Serif Roman" w:cs="CMU Serif Roman"/>
                <w:color w:val="000000"/>
                <w:sz w:val="20"/>
                <w:szCs w:val="20"/>
              </w:rPr>
            </w:pPr>
            <w:ins w:id="838"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ins w:id="839" w:author="Ian Brennan" w:date="2023-04-12T15:36:00Z"/>
                <w:rFonts w:ascii="CMU Serif Roman" w:hAnsi="CMU Serif Roman" w:cs="CMU Serif Roman"/>
                <w:color w:val="000000"/>
                <w:sz w:val="20"/>
                <w:szCs w:val="20"/>
              </w:rPr>
            </w:pPr>
            <w:ins w:id="840" w:author="Ian Brennan" w:date="2023-04-12T15:36:00Z">
              <w:r w:rsidRPr="002F45DA">
                <w:rPr>
                  <w:rFonts w:ascii="CMU Serif Roman" w:hAnsi="CMU Serif Roman" w:cs="CMU Serif Roman"/>
                  <w:color w:val="000000"/>
                  <w:sz w:val="20"/>
                  <w:szCs w:val="20"/>
                </w:rPr>
                <w:t>-121.56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ins w:id="841" w:author="Ian Brennan" w:date="2023-04-12T15:36:00Z"/>
                <w:rFonts w:ascii="CMU Serif Roman" w:hAnsi="CMU Serif Roman" w:cs="CMU Serif Roman"/>
                <w:color w:val="000000"/>
                <w:sz w:val="20"/>
                <w:szCs w:val="20"/>
              </w:rPr>
            </w:pPr>
            <w:ins w:id="842" w:author="Ian Brennan" w:date="2023-04-12T15:36:00Z">
              <w:r w:rsidRPr="002F45DA">
                <w:rPr>
                  <w:rFonts w:ascii="CMU Serif Roman" w:hAnsi="CMU Serif Roman" w:cs="CMU Serif Roman"/>
                  <w:color w:val="000000"/>
                  <w:sz w:val="20"/>
                  <w:szCs w:val="20"/>
                </w:rPr>
                <w:t>247.12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ins w:id="843" w:author="Ian Brennan" w:date="2023-04-12T15:36:00Z"/>
                <w:rFonts w:ascii="CMU Serif Roman" w:hAnsi="CMU Serif Roman" w:cs="CMU Serif Roman"/>
                <w:color w:val="000000"/>
                <w:sz w:val="20"/>
                <w:szCs w:val="20"/>
              </w:rPr>
            </w:pPr>
            <w:ins w:id="844" w:author="Ian Brennan" w:date="2023-04-12T15:36:00Z">
              <w:r w:rsidRPr="002F45DA">
                <w:rPr>
                  <w:rFonts w:ascii="CMU Serif Roman" w:hAnsi="CMU Serif Roman" w:cs="CMU Serif Roman"/>
                  <w:color w:val="000000"/>
                  <w:sz w:val="20"/>
                  <w:szCs w:val="20"/>
                </w:rPr>
                <w:t>54.18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ins w:id="845" w:author="Ian Brennan" w:date="2023-04-12T15:36:00Z"/>
                <w:rFonts w:ascii="CMU Serif Roman" w:hAnsi="CMU Serif Roman" w:cs="CMU Serif Roman"/>
                <w:color w:val="000000"/>
                <w:sz w:val="20"/>
                <w:szCs w:val="20"/>
              </w:rPr>
            </w:pPr>
            <w:ins w:id="846" w:author="Ian Brennan" w:date="2023-04-12T15:36:00Z">
              <w:r w:rsidRPr="002F45DA">
                <w:rPr>
                  <w:rFonts w:ascii="CMU Serif Roman" w:hAnsi="CMU Serif Roman" w:cs="CMU Serif Roman"/>
                  <w:color w:val="000000"/>
                  <w:sz w:val="20"/>
                  <w:szCs w:val="20"/>
                </w:rPr>
                <w:t>0</w:t>
              </w:r>
            </w:ins>
          </w:p>
        </w:tc>
      </w:tr>
    </w:tbl>
    <w:p w14:paraId="7F6F5F1E" w14:textId="559B1ACC" w:rsidR="002F45DA" w:rsidRDefault="002F45DA">
      <w:pPr>
        <w:rPr>
          <w:ins w:id="847" w:author="Ian Brennan" w:date="2023-04-12T15:36:00Z"/>
          <w:rFonts w:ascii="CMU Serif Roman" w:eastAsia="CMU Serif Roman" w:hAnsi="CMU Serif Roman" w:cs="CMU Serif Roman"/>
        </w:rPr>
      </w:pPr>
      <w:ins w:id="848" w:author="Ian Brennan" w:date="2023-04-12T15:36:00Z">
        <w:r>
          <w:rPr>
            <w:rFonts w:ascii="CMU Serif Roman" w:eastAsia="CMU Serif Roman" w:hAnsi="CMU Serif Roman" w:cs="CMU Serif Roman"/>
          </w:rPr>
          <w:t xml:space="preserve"> </w:t>
        </w:r>
        <w:r>
          <w:rPr>
            <w:rFonts w:ascii="CMU Serif Roman" w:eastAsia="CMU Serif Roman" w:hAnsi="CMU Serif Roman" w:cs="CMU Serif Roman"/>
          </w:rPr>
          <w:br w:type="page"/>
        </w:r>
      </w:ins>
    </w:p>
    <w:p w14:paraId="4923C1A1" w14:textId="77777777" w:rsidR="002F45DA" w:rsidRDefault="002F45DA">
      <w:pPr>
        <w:rPr>
          <w:ins w:id="849" w:author="Ian Brennan" w:date="2023-04-12T15:36:00Z"/>
          <w:rFonts w:ascii="CMU Serif Roman" w:eastAsia="CMU Serif Roman" w:hAnsi="CMU Serif Roman" w:cs="CMU Serif Roman"/>
        </w:rPr>
      </w:pPr>
    </w:p>
    <w:p w14:paraId="2C84935E" w14:textId="77777777" w:rsidR="002F45DA" w:rsidRDefault="002F45DA" w:rsidP="002F45DA">
      <w:pPr>
        <w:spacing w:line="240" w:lineRule="auto"/>
        <w:rPr>
          <w:ins w:id="850" w:author="Ian Brennan" w:date="2023-04-12T15:36:00Z"/>
          <w:rFonts w:ascii="CMU Serif Roman" w:eastAsia="CMU Serif Roman" w:hAnsi="CMU Serif Roman" w:cs="CMU Serif Roman"/>
        </w:rPr>
      </w:pPr>
    </w:p>
    <w:p w14:paraId="33CA2250" w14:textId="77777777" w:rsidR="006211A3" w:rsidRDefault="006211A3">
      <w:pPr>
        <w:spacing w:line="240" w:lineRule="auto"/>
        <w:jc w:val="both"/>
        <w:rPr>
          <w:ins w:id="851" w:author="Ian Brennan" w:date="2023-04-12T15:36:00Z"/>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S2. Basic summary statistics of the 450 locus alignments and gene trees. Top row shows histograms of the number of taxa in (max=101, min=11) and length of each alignment. Bottom row shows gene tree--species tree distances as quartet dissimilarity scores and Robinson Foulds distances, two different measures of topological similarity. Both quartet dissimilarity and RF scores are estimated by first subsetting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75CF4C76" w14:textId="77777777" w:rsidR="006211A3" w:rsidRPr="008B6D7A" w:rsidRDefault="00000000">
      <w:pPr>
        <w:spacing w:line="240" w:lineRule="auto"/>
        <w:jc w:val="center"/>
        <w:rPr>
          <w:del w:id="852" w:author="Ian Brennan" w:date="2023-04-12T15:36:00Z"/>
          <w:rFonts w:ascii="Times New Roman" w:eastAsia="Times New Roman" w:hAnsi="Times New Roman" w:cs="Times New Roman"/>
          <w:sz w:val="24"/>
          <w:szCs w:val="24"/>
        </w:rPr>
      </w:pPr>
      <w:del w:id="853" w:author="Ian Brennan" w:date="2023-04-12T15:36:00Z">
        <w:r w:rsidRPr="008B6D7A">
          <w:rPr>
            <w:noProof/>
            <w:sz w:val="24"/>
            <w:szCs w:val="24"/>
          </w:rPr>
          <w:lastRenderedPageBreak/>
          <w:drawing>
            <wp:inline distT="0" distB="0" distL="0" distR="0" wp14:anchorId="2CB52F7F" wp14:editId="3DEBF2E1">
              <wp:extent cx="4885289" cy="7342053"/>
              <wp:effectExtent l="0" t="0" r="0" b="0"/>
              <wp:docPr id="1686730317" name="Picture 168673031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885289" cy="7342053"/>
                      </a:xfrm>
                      <a:prstGeom prst="rect">
                        <a:avLst/>
                      </a:prstGeom>
                      <a:ln/>
                    </pic:spPr>
                  </pic:pic>
                </a:graphicData>
              </a:graphic>
            </wp:inline>
          </w:drawing>
        </w:r>
      </w:del>
    </w:p>
    <w:p w14:paraId="1B9BFDD7" w14:textId="77777777" w:rsidR="006211A3" w:rsidRPr="008B6D7A" w:rsidRDefault="00000000">
      <w:pPr>
        <w:spacing w:line="240" w:lineRule="auto"/>
        <w:jc w:val="center"/>
        <w:rPr>
          <w:ins w:id="854" w:author="Ian Brennan" w:date="2023-04-12T15:36:00Z"/>
          <w:rFonts w:ascii="Times New Roman" w:eastAsia="Times New Roman" w:hAnsi="Times New Roman" w:cs="Times New Roman"/>
          <w:sz w:val="24"/>
          <w:szCs w:val="24"/>
        </w:rPr>
      </w:pPr>
      <w:ins w:id="855" w:author="Ian Brennan" w:date="2023-04-12T15:36:00Z">
        <w:r w:rsidRPr="008B6D7A">
          <w:rPr>
            <w:noProof/>
            <w:sz w:val="24"/>
            <w:szCs w:val="24"/>
          </w:rPr>
          <w:drawing>
            <wp:inline distT="0" distB="0" distL="0" distR="0" wp14:anchorId="60208AA7" wp14:editId="4FB8B310">
              <wp:extent cx="5611593" cy="8152489"/>
              <wp:effectExtent l="0" t="0" r="1905" b="1270"/>
              <wp:docPr id="7" name="Picture 7"/>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ins>
    </w:p>
    <w:p w14:paraId="4A65EB0F" w14:textId="1FD1701E"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del w:id="856" w:author="Ian Brennan" w:date="2023-04-12T15:36:00Z">
        <w:r w:rsidRPr="008B6D7A">
          <w:rPr>
            <w:rFonts w:ascii="CMU Serif Roman" w:eastAsia="CMU Serif Roman" w:hAnsi="CMU Serif Roman" w:cs="CMU Serif Roman"/>
            <w:sz w:val="24"/>
            <w:szCs w:val="24"/>
          </w:rPr>
          <w:delText>Support values</w:delText>
        </w:r>
      </w:del>
      <w:ins w:id="857" w:author="Ian Brennan" w:date="2023-04-12T15:36:00Z">
        <w:r w:rsidR="001E66F2">
          <w:rPr>
            <w:rFonts w:ascii="CMU Serif Roman" w:eastAsia="CMU Serif Roman" w:hAnsi="CMU Serif Roman" w:cs="CMU Serif Roman"/>
            <w:sz w:val="24"/>
            <w:szCs w:val="24"/>
          </w:rPr>
          <w:t>Ultrafast bootstratp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ins>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40C6E239" w:rsidR="00AB7E8E" w:rsidRDefault="00F42E83" w:rsidP="008B6D7A">
      <w:pPr>
        <w:spacing w:line="360" w:lineRule="auto"/>
        <w:jc w:val="both"/>
        <w:rPr>
          <w:ins w:id="858" w:author="Ian Brennan" w:date="2023-04-12T15:36:00Z"/>
          <w:rFonts w:ascii="CMU Serif Roman" w:eastAsia="CMU Serif Roman" w:hAnsi="CMU Serif Roman" w:cs="CMU Serif Roman"/>
          <w:sz w:val="24"/>
          <w:szCs w:val="24"/>
        </w:rPr>
      </w:pPr>
      <w:del w:id="859" w:author="Ian Brennan" w:date="2023-04-12T15:36:00Z">
        <w:r>
          <w:rPr>
            <w:rFonts w:ascii="CMU Serif Roman" w:eastAsia="CMU Serif Roman" w:hAnsi="CMU Serif Roman" w:cs="CMU Serif Roman"/>
            <w:sz w:val="24"/>
            <w:szCs w:val="24"/>
          </w:rPr>
          <w:br w:type="page"/>
        </w:r>
      </w:del>
    </w:p>
    <w:p w14:paraId="48BC0CEB" w14:textId="77777777" w:rsidR="00AB7E8E" w:rsidRDefault="00AB7E8E" w:rsidP="008B6D7A">
      <w:pPr>
        <w:spacing w:line="360" w:lineRule="auto"/>
        <w:jc w:val="both"/>
        <w:rPr>
          <w:ins w:id="860" w:author="Ian Brennan" w:date="2023-04-12T15:36:00Z"/>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ins w:id="861" w:author="Ian Brennan" w:date="2023-04-12T15:36:00Z"/>
          <w:rFonts w:ascii="CMU Serif Roman" w:eastAsia="CMU Serif Roman" w:hAnsi="CMU Serif Roman" w:cs="CMU Serif Roman"/>
          <w:sz w:val="24"/>
          <w:szCs w:val="24"/>
        </w:rPr>
      </w:pPr>
      <w:ins w:id="862" w:author="Ian Brennan" w:date="2023-04-12T15:36:00Z">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ins>
    </w:p>
    <w:p w14:paraId="59803B3C" w14:textId="4229213D" w:rsidR="00AB7E8E" w:rsidRDefault="00AB7E8E">
      <w:pPr>
        <w:rPr>
          <w:ins w:id="863" w:author="Ian Brennan" w:date="2023-04-12T15:36:00Z"/>
          <w:rFonts w:ascii="CMU Serif Roman" w:eastAsia="CMU Serif Roman" w:hAnsi="CMU Serif Roman" w:cs="CMU Serif Roman"/>
          <w:sz w:val="24"/>
          <w:szCs w:val="24"/>
        </w:rPr>
      </w:pPr>
      <w:ins w:id="864" w:author="Ian Brennan" w:date="2023-04-12T15:36:00Z">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heterotachy classes.</w:t>
        </w:r>
        <w:r>
          <w:rPr>
            <w:rFonts w:ascii="CMU Serif Roman" w:eastAsia="CMU Serif Roman" w:hAnsi="CMU Serif Roman" w:cs="CMU Serif Roman"/>
            <w:sz w:val="24"/>
            <w:szCs w:val="24"/>
          </w:rPr>
          <w:br w:type="page"/>
        </w:r>
      </w:ins>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28E18ECF" w:rsidR="000E2634" w:rsidRDefault="00F42E83" w:rsidP="005C38D1">
      <w:pPr>
        <w:spacing w:line="360" w:lineRule="auto"/>
        <w:rPr>
          <w:ins w:id="865" w:author="Ian Brennan" w:date="2023-04-12T15:36:00Z"/>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w:t>
      </w:r>
      <w:del w:id="866" w:author="Ian Brennan" w:date="2023-04-12T15:36:00Z">
        <w:r>
          <w:rPr>
            <w:rFonts w:ascii="CMU Serif Roman" w:eastAsia="CMU Serif Roman" w:hAnsi="CMU Serif Roman" w:cs="CMU Serif Roman"/>
            <w:sz w:val="24"/>
            <w:szCs w:val="24"/>
          </w:rPr>
          <w:delText>S5</w:delText>
        </w:r>
      </w:del>
      <w:ins w:id="867" w:author="Ian Brennan" w:date="2023-04-12T15:36:00Z">
        <w:r>
          <w:rPr>
            <w:rFonts w:ascii="CMU Serif Roman" w:eastAsia="CMU Serif Roman" w:hAnsi="CMU Serif Roman" w:cs="CMU Serif Roman"/>
            <w:sz w:val="24"/>
            <w:szCs w:val="24"/>
          </w:rPr>
          <w:t>S</w:t>
        </w:r>
        <w:r w:rsidR="003A1DB4">
          <w:rPr>
            <w:rFonts w:ascii="CMU Serif Roman" w:eastAsia="CMU Serif Roman" w:hAnsi="CMU Serif Roman" w:cs="CMU Serif Roman"/>
            <w:sz w:val="24"/>
            <w:szCs w:val="24"/>
          </w:rPr>
          <w:t>6</w:t>
        </w:r>
      </w:ins>
      <w:r>
        <w:rPr>
          <w:rFonts w:ascii="CMU Serif Roman" w:eastAsia="CMU Serif Roman" w:hAnsi="CMU Serif Roman" w:cs="CMU Serif Roman"/>
          <w:sz w:val="24"/>
          <w:szCs w:val="24"/>
        </w:rPr>
        <w:t>. Species tree of Australian and outgroup frogs estimated with ASTRAL from IQTREE genetrees and time-calibrated with MCMCtree.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ins w:id="868" w:author="Ian Brennan" w:date="2023-04-12T15:36:00Z"/>
          <w:rFonts w:ascii="CMU Serif Roman" w:eastAsia="CMU Serif Roman" w:hAnsi="CMU Serif Roman" w:cs="CMU Serif Roman"/>
          <w:sz w:val="24"/>
          <w:szCs w:val="24"/>
        </w:rPr>
      </w:pPr>
      <w:ins w:id="869" w:author="Ian Brennan" w:date="2023-04-12T15:36:00Z">
        <w:r>
          <w:rPr>
            <w:rFonts w:ascii="CMU Serif Roman" w:eastAsia="CMU Serif Roman" w:hAnsi="CMU Serif Roman" w:cs="CMU Serif Roman"/>
            <w:sz w:val="24"/>
            <w:szCs w:val="24"/>
          </w:rPr>
          <w:br w:type="page"/>
        </w:r>
      </w:ins>
    </w:p>
    <w:p w14:paraId="1213FC97" w14:textId="7442CE22" w:rsidR="004E37A2" w:rsidRDefault="00C966AA">
      <w:pPr>
        <w:rPr>
          <w:ins w:id="870" w:author="Ian Brennan" w:date="2023-04-12T15:36:00Z"/>
          <w:rFonts w:ascii="CMU Serif Roman" w:eastAsia="CMU Serif Roman" w:hAnsi="CMU Serif Roman" w:cs="CMU Serif Roman"/>
          <w:sz w:val="24"/>
          <w:szCs w:val="24"/>
        </w:rPr>
      </w:pPr>
      <w:ins w:id="871" w:author="Ian Brennan" w:date="2023-04-12T15:36:00Z">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ins>
    </w:p>
    <w:p w14:paraId="74C680E7" w14:textId="1B2B0763" w:rsidR="00C966AA" w:rsidRDefault="00C966AA">
      <w:pPr>
        <w:rPr>
          <w:ins w:id="872" w:author="Ian Brennan" w:date="2023-04-12T15:36:00Z"/>
          <w:rFonts w:ascii="CMU Serif Roman" w:eastAsia="CMU Serif Roman" w:hAnsi="CMU Serif Roman" w:cs="CMU Serif Roman"/>
          <w:sz w:val="24"/>
          <w:szCs w:val="24"/>
        </w:rPr>
      </w:pPr>
      <w:ins w:id="873" w:author="Ian Brennan" w:date="2023-04-12T15:36:00Z">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deltaAIC. </w:t>
        </w:r>
        <w:r w:rsidR="00A45AFF">
          <w:rPr>
            <w:rFonts w:ascii="CMU Serif Roman" w:eastAsia="CMU Serif Roman" w:hAnsi="CMU Serif Roman" w:cs="CMU Serif Roman"/>
            <w:sz w:val="24"/>
            <w:szCs w:val="24"/>
          </w:rPr>
          <w:t>Ancestral range estimates under the preferred model 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ins>
    </w:p>
    <w:p w14:paraId="510677A6" w14:textId="77777777" w:rsidR="00C966AA" w:rsidRDefault="00C966AA">
      <w:pPr>
        <w:rPr>
          <w:ins w:id="874" w:author="Ian Brennan" w:date="2023-04-12T15:36:00Z"/>
          <w:rFonts w:ascii="CMU Serif Roman" w:eastAsia="CMU Serif Roman" w:hAnsi="CMU Serif Roman" w:cs="CMU Serif Roman"/>
          <w:sz w:val="24"/>
          <w:szCs w:val="24"/>
        </w:rPr>
      </w:pPr>
    </w:p>
    <w:p w14:paraId="7CE6F2BF" w14:textId="30414285" w:rsidR="00E04936" w:rsidRDefault="00E04936" w:rsidP="005C38D1">
      <w:pPr>
        <w:spacing w:line="360" w:lineRule="auto"/>
        <w:rPr>
          <w:ins w:id="875" w:author="Ian Brennan" w:date="2023-04-12T15:36:00Z"/>
          <w:rFonts w:ascii="CMU Serif Roman" w:eastAsia="CMU Serif Roman" w:hAnsi="CMU Serif Roman" w:cs="CMU Serif Roman"/>
          <w:sz w:val="24"/>
          <w:szCs w:val="24"/>
        </w:rPr>
      </w:pPr>
      <w:ins w:id="876" w:author="Ian Brennan" w:date="2023-04-12T15:36:00Z">
        <w:r>
          <w:rPr>
            <w:rFonts w:ascii="CMU Serif Roman" w:eastAsia="CMU Serif Roman" w:hAnsi="CMU Serif Roman" w:cs="CMU Serif Roman"/>
            <w:sz w:val="24"/>
            <w:szCs w:val="24"/>
          </w:rPr>
          <w:t>Supplementary References</w:t>
        </w:r>
      </w:ins>
    </w:p>
    <w:p w14:paraId="52A1A9CE" w14:textId="77B62948" w:rsidR="00E04936" w:rsidRDefault="00C1561C" w:rsidP="00C1561C">
      <w:pPr>
        <w:spacing w:line="360" w:lineRule="auto"/>
        <w:ind w:left="709" w:hanging="709"/>
        <w:rPr>
          <w:ins w:id="877" w:author="Ian Brennan" w:date="2023-04-12T15:36:00Z"/>
          <w:rFonts w:ascii="CMU Serif Roman" w:eastAsia="CMU Serif Roman" w:hAnsi="CMU Serif Roman" w:cs="CMU Serif Roman"/>
          <w:sz w:val="24"/>
          <w:szCs w:val="24"/>
        </w:rPr>
      </w:pPr>
      <w:ins w:id="878" w:author="Ian Brennan" w:date="2023-04-12T15:36:00Z">
        <w:r>
          <w:rPr>
            <w:rFonts w:ascii="CMU Serif Roman" w:hAnsi="CMU Serif Roman" w:cs="CMU Serif Roman"/>
            <w:color w:val="222222"/>
            <w:sz w:val="24"/>
            <w:szCs w:val="24"/>
            <w:shd w:val="clear" w:color="auto" w:fill="FFFFFF"/>
          </w:rPr>
          <w:t>Agnolin, F.</w:t>
        </w:r>
        <w:r w:rsidRPr="00C1561C">
          <w:rPr>
            <w:rFonts w:ascii="CMU Serif Roman" w:hAnsi="CMU Serif Roman" w:cs="CMU Serif Roman"/>
            <w:color w:val="222222"/>
            <w:sz w:val="24"/>
            <w:szCs w:val="24"/>
            <w:shd w:val="clear" w:color="auto" w:fill="FFFFFF"/>
          </w:rPr>
          <w:t xml:space="preserve"> (2012). A new Calyptocephalellidae (Anura, Neobatrachia)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Studia geologica salmanticensia</w:t>
        </w:r>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ins>
    </w:p>
    <w:p w14:paraId="751A5F34" w14:textId="0F7FD1E9" w:rsidR="00E04936" w:rsidRDefault="00E04936" w:rsidP="00E04936">
      <w:pPr>
        <w:spacing w:line="360" w:lineRule="auto"/>
        <w:ind w:left="709" w:hanging="709"/>
        <w:rPr>
          <w:ins w:id="879" w:author="Ian Brennan" w:date="2023-04-12T15:36:00Z"/>
          <w:rFonts w:ascii="CMU Serif Roman" w:hAnsi="CMU Serif Roman" w:cs="CMU Serif Roman"/>
          <w:color w:val="222222"/>
          <w:sz w:val="24"/>
          <w:szCs w:val="24"/>
          <w:shd w:val="clear" w:color="auto" w:fill="FFFFFF"/>
        </w:rPr>
      </w:pPr>
      <w:ins w:id="880" w:author="Ian Brennan" w:date="2023-04-12T15:36:00Z">
        <w:r w:rsidRPr="00E04936">
          <w:rPr>
            <w:rFonts w:ascii="CMU Serif Roman" w:hAnsi="CMU Serif Roman" w:cs="CMU Serif Roman"/>
            <w:color w:val="222222"/>
            <w:sz w:val="24"/>
            <w:szCs w:val="24"/>
            <w:shd w:val="clear" w:color="auto" w:fill="FFFFFF"/>
          </w:rPr>
          <w:t xml:space="preserve">Báez, A. M., &amp; Gómez, R. O. (2018). Dealing with homoplasy: osteology and phylogenetic relationships of the bizarre neobatrachian frog </w:t>
        </w:r>
        <w:r w:rsidRPr="00E04936">
          <w:rPr>
            <w:rFonts w:ascii="CMU Serif Roman" w:hAnsi="CMU Serif Roman" w:cs="CMU Serif Roman"/>
            <w:i/>
            <w:iCs/>
            <w:color w:val="222222"/>
            <w:sz w:val="24"/>
            <w:szCs w:val="24"/>
            <w:shd w:val="clear" w:color="auto" w:fill="FFFFFF"/>
          </w:rPr>
          <w:t xml:space="preserve">Baurubatrachus pricei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Journal of Systematic Palaeontology</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ins>
    </w:p>
    <w:p w14:paraId="35A48FD7" w14:textId="65B8E27F" w:rsidR="007A133D" w:rsidRDefault="007A133D" w:rsidP="00E04936">
      <w:pPr>
        <w:spacing w:line="360" w:lineRule="auto"/>
        <w:ind w:left="709" w:hanging="709"/>
        <w:rPr>
          <w:ins w:id="881" w:author="Ian Brennan" w:date="2023-04-12T15:36:00Z"/>
          <w:rFonts w:ascii="CMU Serif Roman" w:hAnsi="CMU Serif Roman" w:cs="CMU Serif Roman"/>
          <w:color w:val="222222"/>
          <w:sz w:val="24"/>
          <w:szCs w:val="24"/>
          <w:shd w:val="clear" w:color="auto" w:fill="FFFFFF"/>
        </w:rPr>
      </w:pPr>
      <w:ins w:id="882" w:author="Ian Brennan" w:date="2023-04-12T15:36:00Z">
        <w:r w:rsidRPr="007A133D">
          <w:rPr>
            <w:rFonts w:ascii="CMU Serif Roman" w:hAnsi="CMU Serif Roman" w:cs="CMU Serif Roman"/>
            <w:color w:val="222222"/>
            <w:sz w:val="24"/>
            <w:szCs w:val="24"/>
            <w:shd w:val="clear" w:color="auto" w:fill="FFFFFF"/>
          </w:rPr>
          <w:t>Hoang, D. T., Chernomor, O., Von Haeseler,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ins>
    </w:p>
    <w:p w14:paraId="58625536" w14:textId="239DBCBD" w:rsidR="00183E32" w:rsidRPr="00183E32" w:rsidRDefault="00183E32" w:rsidP="00183E32">
      <w:pPr>
        <w:spacing w:line="360" w:lineRule="auto"/>
        <w:ind w:left="720" w:hanging="720"/>
        <w:rPr>
          <w:ins w:id="883" w:author="Ian Brennan" w:date="2023-04-12T15:36:00Z"/>
          <w:rFonts w:ascii="CMU Serif Roman" w:eastAsia="CMU Serif Roman" w:hAnsi="CMU Serif Roman" w:cs="CMU Serif Roman"/>
          <w:color w:val="222222"/>
          <w:sz w:val="48"/>
          <w:szCs w:val="48"/>
          <w:highlight w:val="white"/>
        </w:rPr>
      </w:pPr>
      <w:ins w:id="884"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120FEF7E" w14:textId="67980FD1" w:rsidR="006039C2" w:rsidRPr="006039C2" w:rsidRDefault="006039C2" w:rsidP="00E04936">
      <w:pPr>
        <w:spacing w:line="360" w:lineRule="auto"/>
        <w:ind w:left="709" w:hanging="709"/>
        <w:rPr>
          <w:ins w:id="885" w:author="Ian Brennan" w:date="2023-04-12T15:36:00Z"/>
          <w:rFonts w:ascii="CMU Serif Roman" w:hAnsi="CMU Serif Roman" w:cs="CMU Serif Roman"/>
          <w:color w:val="222222"/>
          <w:sz w:val="36"/>
          <w:szCs w:val="36"/>
          <w:shd w:val="clear" w:color="auto" w:fill="FFFFFF"/>
        </w:rPr>
      </w:pPr>
      <w:ins w:id="886" w:author="Ian Brennan" w:date="2023-04-12T15:36:00Z">
        <w:r w:rsidRPr="006039C2">
          <w:rPr>
            <w:rFonts w:ascii="CMU Serif Roman" w:hAnsi="CMU Serif Roman" w:cs="CMU Serif Roman"/>
            <w:color w:val="222222"/>
            <w:sz w:val="24"/>
            <w:szCs w:val="24"/>
            <w:shd w:val="clear" w:color="auto" w:fill="FFFFFF"/>
          </w:rPr>
          <w:t>Moura, P. H. A., Costa, F. R., Anelli,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Anais da Academia Brasileira de Ciências</w:t>
        </w:r>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ins>
    </w:p>
    <w:p w14:paraId="169C5299" w14:textId="54E5A82C" w:rsidR="00E04936" w:rsidRDefault="00E04936" w:rsidP="00E04936">
      <w:pPr>
        <w:spacing w:line="360" w:lineRule="auto"/>
        <w:ind w:left="709" w:hanging="709"/>
        <w:rPr>
          <w:ins w:id="887" w:author="Ian Brennan" w:date="2023-04-12T15:36:00Z"/>
          <w:rFonts w:ascii="CMU Serif Roman" w:hAnsi="CMU Serif Roman" w:cs="CMU Serif Roman"/>
          <w:color w:val="222222"/>
          <w:sz w:val="24"/>
          <w:szCs w:val="24"/>
          <w:shd w:val="clear" w:color="auto" w:fill="FFFFFF"/>
        </w:rPr>
      </w:pPr>
      <w:ins w:id="888" w:author="Ian Brennan" w:date="2023-04-12T15:36:00Z">
        <w:r w:rsidRPr="00E04936">
          <w:rPr>
            <w:rFonts w:ascii="CMU Serif Roman" w:hAnsi="CMU Serif Roman" w:cs="CMU Serif Roman"/>
            <w:color w:val="222222"/>
            <w:sz w:val="24"/>
            <w:szCs w:val="24"/>
            <w:shd w:val="clear" w:color="auto" w:fill="FFFFFF"/>
          </w:rPr>
          <w:t xml:space="preserve">Muzzopappa, P., &amp; Báez, A. M. (2009). Systematic status of the mid-Tertiary neobatrachian frog </w:t>
        </w:r>
        <w:r w:rsidRPr="00E04936">
          <w:rPr>
            <w:rFonts w:ascii="CMU Serif Roman" w:hAnsi="CMU Serif Roman" w:cs="CMU Serif Roman"/>
            <w:i/>
            <w:iCs/>
            <w:color w:val="222222"/>
            <w:sz w:val="24"/>
            <w:szCs w:val="24"/>
            <w:shd w:val="clear" w:color="auto" w:fill="FFFFFF"/>
          </w:rPr>
          <w:t>Calyptocephalella canqueli</w:t>
        </w:r>
        <w:r w:rsidRPr="00E04936">
          <w:rPr>
            <w:rFonts w:ascii="CMU Serif Roman" w:hAnsi="CMU Serif Roman" w:cs="CMU Serif Roman"/>
            <w:color w:val="222222"/>
            <w:sz w:val="24"/>
            <w:szCs w:val="24"/>
            <w:shd w:val="clear" w:color="auto" w:fill="FFFFFF"/>
          </w:rPr>
          <w:t xml:space="preserve"> from Patagonia (Argentina), with comments on the evolution of the genus. </w:t>
        </w:r>
        <w:r w:rsidRPr="00E04936">
          <w:rPr>
            <w:rFonts w:ascii="CMU Serif Roman" w:hAnsi="CMU Serif Roman" w:cs="CMU Serif Roman"/>
            <w:i/>
            <w:iCs/>
            <w:color w:val="222222"/>
            <w:sz w:val="24"/>
            <w:szCs w:val="24"/>
            <w:shd w:val="clear" w:color="auto" w:fill="FFFFFF"/>
          </w:rPr>
          <w:t>Ameghiniana</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ins>
    </w:p>
    <w:p w14:paraId="0971752E" w14:textId="1B64FBDD" w:rsidR="00FC361E" w:rsidRPr="00FC361E" w:rsidRDefault="00FC361E" w:rsidP="00FC361E">
      <w:pPr>
        <w:spacing w:line="360" w:lineRule="auto"/>
        <w:ind w:left="720" w:hanging="720"/>
        <w:rPr>
          <w:ins w:id="889" w:author="Ian Brennan" w:date="2023-04-12T15:36:00Z"/>
          <w:rFonts w:ascii="CMU Serif Roman" w:eastAsia="CMU Serif Roman" w:hAnsi="CMU Serif Roman" w:cs="CMU Serif Roman"/>
          <w:sz w:val="24"/>
          <w:szCs w:val="24"/>
        </w:rPr>
      </w:pPr>
      <w:ins w:id="890" w:author="Ian Brennan" w:date="2023-04-12T15:36:00Z">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924477">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ins>
    </w:p>
    <w:p w14:paraId="6CB57F21" w14:textId="439DF8C7" w:rsidR="00E04936" w:rsidRPr="008B6D7A" w:rsidRDefault="00264945">
      <w:pPr>
        <w:spacing w:line="360" w:lineRule="auto"/>
        <w:ind w:left="709" w:hanging="709"/>
        <w:rPr>
          <w:rFonts w:ascii="CMU Serif Roman" w:eastAsia="CMU Serif Roman" w:hAnsi="CMU Serif Roman" w:cs="CMU Serif Roman"/>
          <w:sz w:val="24"/>
          <w:szCs w:val="24"/>
        </w:rPr>
        <w:pPrChange w:id="891" w:author="Ian Brennan" w:date="2023-04-12T15:36:00Z">
          <w:pPr>
            <w:spacing w:line="360" w:lineRule="auto"/>
          </w:pPr>
        </w:pPrChange>
      </w:pPr>
      <w:ins w:id="892" w:author="Ian Brennan" w:date="2023-04-12T15:36:00Z">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ins>
    </w:p>
    <w:sectPr w:rsidR="00E04936" w:rsidRPr="008B6D7A" w:rsidSect="00F51CB8">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3CB21" w14:textId="77777777" w:rsidR="00734389" w:rsidRDefault="00734389">
      <w:pPr>
        <w:spacing w:line="240" w:lineRule="auto"/>
      </w:pPr>
      <w:r>
        <w:separator/>
      </w:r>
    </w:p>
  </w:endnote>
  <w:endnote w:type="continuationSeparator" w:id="0">
    <w:p w14:paraId="42A74198" w14:textId="77777777" w:rsidR="00734389" w:rsidRDefault="00734389">
      <w:pPr>
        <w:spacing w:line="240" w:lineRule="auto"/>
      </w:pPr>
      <w:r>
        <w:continuationSeparator/>
      </w:r>
    </w:p>
  </w:endnote>
  <w:endnote w:type="continuationNotice" w:id="1">
    <w:p w14:paraId="1183081F" w14:textId="77777777" w:rsidR="00734389" w:rsidRDefault="007343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3E840" w14:textId="77777777" w:rsidR="00734389" w:rsidRDefault="00734389">
      <w:pPr>
        <w:spacing w:line="240" w:lineRule="auto"/>
      </w:pPr>
      <w:r>
        <w:separator/>
      </w:r>
    </w:p>
  </w:footnote>
  <w:footnote w:type="continuationSeparator" w:id="0">
    <w:p w14:paraId="3F351472" w14:textId="77777777" w:rsidR="00734389" w:rsidRDefault="00734389">
      <w:pPr>
        <w:spacing w:line="240" w:lineRule="auto"/>
      </w:pPr>
      <w:r>
        <w:continuationSeparator/>
      </w:r>
    </w:p>
  </w:footnote>
  <w:footnote w:type="continuationNotice" w:id="1">
    <w:p w14:paraId="21826611" w14:textId="77777777" w:rsidR="00734389" w:rsidRDefault="007343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Brennan">
    <w15:presenceInfo w15:providerId="None" w15:userId="Ian Brennan"/>
  </w15:person>
  <w15:person w15:author="Ian Brennan [2]">
    <w15:presenceInfo w15:providerId="AD" w15:userId="S::ian.brennan4@nhm.ac.uk::c8d2ab6a-c7b5-458e-8ca7-e3915432a6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67748"/>
    <w:rsid w:val="00087FAA"/>
    <w:rsid w:val="000937F0"/>
    <w:rsid w:val="0009762C"/>
    <w:rsid w:val="000C259F"/>
    <w:rsid w:val="000C32BD"/>
    <w:rsid w:val="000E2634"/>
    <w:rsid w:val="000E2813"/>
    <w:rsid w:val="000E65F8"/>
    <w:rsid w:val="000F0FEE"/>
    <w:rsid w:val="000F471C"/>
    <w:rsid w:val="000F756B"/>
    <w:rsid w:val="001011B1"/>
    <w:rsid w:val="001023EA"/>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3696"/>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F1975"/>
    <w:rsid w:val="002F2867"/>
    <w:rsid w:val="002F3807"/>
    <w:rsid w:val="002F45DA"/>
    <w:rsid w:val="002F567C"/>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57A9"/>
    <w:rsid w:val="0056656E"/>
    <w:rsid w:val="00571E0F"/>
    <w:rsid w:val="00575DBE"/>
    <w:rsid w:val="00582F42"/>
    <w:rsid w:val="00583214"/>
    <w:rsid w:val="0058374D"/>
    <w:rsid w:val="005846CD"/>
    <w:rsid w:val="00596257"/>
    <w:rsid w:val="00597C40"/>
    <w:rsid w:val="005A13B0"/>
    <w:rsid w:val="005A2DC6"/>
    <w:rsid w:val="005A7EBB"/>
    <w:rsid w:val="005A7FFD"/>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34389"/>
    <w:rsid w:val="00746178"/>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B6B3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135"/>
    <w:rsid w:val="00F2385E"/>
    <w:rsid w:val="00F23983"/>
    <w:rsid w:val="00F3216D"/>
    <w:rsid w:val="00F36362"/>
    <w:rsid w:val="00F41348"/>
    <w:rsid w:val="00F428C3"/>
    <w:rsid w:val="00F42E83"/>
    <w:rsid w:val="00F436BB"/>
    <w:rsid w:val="00F47045"/>
    <w:rsid w:val="00F472BA"/>
    <w:rsid w:val="00F511EB"/>
    <w:rsid w:val="00F51CB8"/>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E1726"/>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 w:type="character" w:styleId="CommentReference">
    <w:name w:val="annotation reference"/>
    <w:basedOn w:val="DefaultParagraphFont"/>
    <w:uiPriority w:val="99"/>
    <w:semiHidden/>
    <w:unhideWhenUsed/>
    <w:rsid w:val="00F51CB8"/>
    <w:rPr>
      <w:sz w:val="16"/>
      <w:szCs w:val="16"/>
    </w:rPr>
  </w:style>
  <w:style w:type="paragraph" w:styleId="CommentText">
    <w:name w:val="annotation text"/>
    <w:basedOn w:val="Normal"/>
    <w:link w:val="CommentTextChar"/>
    <w:uiPriority w:val="99"/>
    <w:semiHidden/>
    <w:unhideWhenUsed/>
    <w:rsid w:val="00F51CB8"/>
    <w:pPr>
      <w:spacing w:line="240" w:lineRule="auto"/>
    </w:pPr>
    <w:rPr>
      <w:sz w:val="20"/>
      <w:szCs w:val="20"/>
    </w:rPr>
  </w:style>
  <w:style w:type="character" w:customStyle="1" w:styleId="CommentTextChar">
    <w:name w:val="Comment Text Char"/>
    <w:basedOn w:val="DefaultParagraphFont"/>
    <w:link w:val="CommentText"/>
    <w:uiPriority w:val="99"/>
    <w:semiHidden/>
    <w:rsid w:val="00F51CB8"/>
    <w:rPr>
      <w:sz w:val="20"/>
      <w:szCs w:val="20"/>
    </w:rPr>
  </w:style>
  <w:style w:type="paragraph" w:styleId="CommentSubject">
    <w:name w:val="annotation subject"/>
    <w:basedOn w:val="CommentText"/>
    <w:next w:val="CommentText"/>
    <w:link w:val="CommentSubjectChar"/>
    <w:uiPriority w:val="99"/>
    <w:semiHidden/>
    <w:unhideWhenUsed/>
    <w:rsid w:val="00F51CB8"/>
    <w:rPr>
      <w:b/>
      <w:bCs/>
    </w:rPr>
  </w:style>
  <w:style w:type="character" w:customStyle="1" w:styleId="CommentSubjectChar">
    <w:name w:val="Comment Subject Char"/>
    <w:basedOn w:val="CommentTextChar"/>
    <w:link w:val="CommentSubject"/>
    <w:uiPriority w:val="99"/>
    <w:semiHidden/>
    <w:rsid w:val="00F51CB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footer" Target="footer2.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1801</TotalTime>
  <Pages>57</Pages>
  <Words>11637</Words>
  <Characters>66335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8</cp:revision>
  <cp:lastPrinted>2023-03-30T11:38:00Z</cp:lastPrinted>
  <dcterms:created xsi:type="dcterms:W3CDTF">2022-12-20T11:37:00Z</dcterms:created>
  <dcterms:modified xsi:type="dcterms:W3CDTF">2023-04-24T10:43:00Z</dcterms:modified>
</cp:coreProperties>
</file>